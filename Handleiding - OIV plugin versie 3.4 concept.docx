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C0592E" w:rsidRDefault="00C0592E" w14:paraId="26F7F622" w14:textId="77777777">
      <w:bookmarkStart w:name="_Toc109741832" w:id="0"/>
    </w:p>
    <w:tbl>
      <w:tblPr>
        <w:tblStyle w:val="Tabel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Look w:val="04A0" w:firstRow="1" w:lastRow="0" w:firstColumn="1" w:lastColumn="0" w:noHBand="0" w:noVBand="1"/>
      </w:tblPr>
      <w:tblGrid>
        <w:gridCol w:w="7797"/>
      </w:tblGrid>
      <w:tr w:rsidRPr="00351361" w:rsidR="00C0592E" w:rsidTr="00951C6A" w14:paraId="4B1B98C5" w14:textId="77777777">
        <w:trPr>
          <w:trHeight w:val="340"/>
        </w:trPr>
        <w:tc>
          <w:tcPr>
            <w:tcW w:w="7797" w:type="dxa"/>
            <w:shd w:val="clear" w:color="auto" w:fill="auto"/>
          </w:tcPr>
          <w:p w:rsidRPr="00351361" w:rsidR="00C0592E" w:rsidP="00B01ED0" w:rsidRDefault="00C0592E" w14:paraId="11AA3E10" w14:textId="24622EB1">
            <w:pPr>
              <w:pStyle w:val="Ondertitel"/>
              <w:rPr>
                <w:color w:val="44546A" w:themeColor="text2"/>
              </w:rPr>
            </w:pPr>
          </w:p>
        </w:tc>
      </w:tr>
      <w:tr w:rsidR="00C0592E" w:rsidTr="00951C6A" w14:paraId="0366437E" w14:textId="77777777">
        <w:trPr>
          <w:trHeight w:val="340"/>
        </w:trPr>
        <w:tc>
          <w:tcPr>
            <w:tcW w:w="7797" w:type="dxa"/>
            <w:shd w:val="clear" w:color="auto" w:fill="auto"/>
          </w:tcPr>
          <w:p w:rsidR="00C0592E" w:rsidP="00951C6A" w:rsidRDefault="00C0592E" w14:paraId="7CC096CD" w14:textId="77777777">
            <w:pPr>
              <w:pStyle w:val="Ondertitel"/>
            </w:pPr>
          </w:p>
        </w:tc>
      </w:tr>
      <w:tr w:rsidRPr="00351361" w:rsidR="00C0592E" w:rsidTr="00951C6A" w14:paraId="4C94AEC0" w14:textId="77777777">
        <w:trPr>
          <w:trHeight w:val="2835"/>
        </w:trPr>
        <w:tc>
          <w:tcPr>
            <w:tcW w:w="7797" w:type="dxa"/>
            <w:shd w:val="clear" w:color="auto" w:fill="auto"/>
          </w:tcPr>
          <w:p w:rsidRPr="00351361" w:rsidR="00C0592E" w:rsidP="00951C6A" w:rsidRDefault="00DE2C64" w14:paraId="0537E68F" w14:textId="77777777">
            <w:pPr>
              <w:pStyle w:val="Titel"/>
              <w:rPr>
                <w:color w:val="44546A" w:themeColor="text2"/>
              </w:rPr>
            </w:pPr>
            <w:sdt>
              <w:sdtPr>
                <w:id w:val="2045330942"/>
                <w:placeholder>
                  <w:docPart w:val="FA2130E932B94AD88EDB8057508B502F"/>
                </w:placeholder>
                <w:dataBinding w:prefixMappings="xmlns:ns0='http://purl.org/dc/elements/1.1/' xmlns:ns1='http://schemas.openxmlformats.org/package/2006/metadata/core-properties' " w:xpath="/ns1:coreProperties[1]/ns0:title[1]" w:storeItemID="{6C3C8BC8-F283-45AE-878A-BAB7291924A1}"/>
                <w:text/>
              </w:sdtPr>
              <w:sdtEndPr>
                <w:rPr>
                  <w:color w:val="44546A" w:themeColor="text2"/>
                </w:rPr>
              </w:sdtEndPr>
              <w:sdtContent>
                <w:r w:rsidR="00C0592E">
                  <w:t>Handleiding Q-Gis OIV Plug-in</w:t>
                </w:r>
              </w:sdtContent>
            </w:sdt>
          </w:p>
        </w:tc>
      </w:tr>
    </w:tbl>
    <w:p w:rsidR="00492A97" w:rsidRDefault="00492A97" w14:paraId="6067078C" w14:textId="498FA69F">
      <w:pPr>
        <w:rPr>
          <w:rFonts w:ascii="Calibri" w:hAnsi="Calibri" w:eastAsiaTheme="majorEastAsia" w:cstheme="majorBidi"/>
          <w:color w:val="2F5496" w:themeColor="accent1" w:themeShade="BF"/>
          <w:sz w:val="32"/>
          <w:szCs w:val="32"/>
        </w:rPr>
      </w:pPr>
      <w:r>
        <w:br w:type="page"/>
      </w:r>
    </w:p>
    <w:p w:rsidR="00466B52" w:rsidRDefault="00466B52" w14:paraId="10C59B59" w14:textId="77777777">
      <w:pPr>
        <w:rPr>
          <w:rFonts w:ascii="Calibri" w:hAnsi="Calibri" w:eastAsiaTheme="majorEastAsia" w:cstheme="majorBidi"/>
          <w:color w:val="2F5496" w:themeColor="accent1" w:themeShade="BF"/>
          <w:sz w:val="32"/>
          <w:szCs w:val="32"/>
        </w:rPr>
      </w:pPr>
    </w:p>
    <w:sdt>
      <w:sdtPr>
        <w:rPr>
          <w:rFonts w:asciiTheme="minorHAnsi" w:hAnsiTheme="minorHAnsi" w:eastAsiaTheme="minorEastAsia" w:cstheme="minorBidi"/>
          <w:color w:val="auto"/>
          <w:sz w:val="22"/>
          <w:szCs w:val="22"/>
        </w:rPr>
        <w:id w:val="1835181155"/>
        <w:docPartObj>
          <w:docPartGallery w:val="Table of Contents"/>
          <w:docPartUnique/>
        </w:docPartObj>
      </w:sdtPr>
      <w:sdtEndPr>
        <w:rPr>
          <w:b/>
          <w:bCs/>
        </w:rPr>
      </w:sdtEndPr>
      <w:sdtContent>
        <w:p w:rsidR="00466B52" w:rsidRDefault="00466B52" w14:paraId="07E55870" w14:textId="2BDC1F82">
          <w:pPr>
            <w:pStyle w:val="Kopvaninhoudsopgave"/>
          </w:pPr>
          <w:r>
            <w:t>Inhoud</w:t>
          </w:r>
        </w:p>
        <w:p w:rsidR="00DE7651" w:rsidRDefault="00466B52" w14:paraId="569897B6" w14:textId="6DDC7C90">
          <w:pPr>
            <w:pStyle w:val="Inhopg1"/>
            <w:rPr>
              <w:noProof/>
            </w:rPr>
          </w:pPr>
          <w:r>
            <w:fldChar w:fldCharType="begin"/>
          </w:r>
          <w:r>
            <w:instrText xml:space="preserve"> TOC \o "1-3" \h \z \u </w:instrText>
          </w:r>
          <w:r>
            <w:fldChar w:fldCharType="separate"/>
          </w:r>
          <w:hyperlink w:history="1" w:anchor="_Toc109895922">
            <w:r w:rsidRPr="008142DC" w:rsidR="00DE7651">
              <w:rPr>
                <w:rStyle w:val="Hyperlink"/>
                <w:noProof/>
              </w:rPr>
              <w:t>1.</w:t>
            </w:r>
            <w:r w:rsidR="00DE7651">
              <w:rPr>
                <w:noProof/>
              </w:rPr>
              <w:tab/>
            </w:r>
            <w:r w:rsidRPr="008142DC" w:rsidR="00DE7651">
              <w:rPr>
                <w:rStyle w:val="Hyperlink"/>
                <w:noProof/>
              </w:rPr>
              <w:t>QGIS-OIV Plug-in voor gebouwen</w:t>
            </w:r>
            <w:r w:rsidR="00DE7651">
              <w:rPr>
                <w:noProof/>
                <w:webHidden/>
              </w:rPr>
              <w:tab/>
            </w:r>
            <w:r w:rsidR="00DE7651">
              <w:rPr>
                <w:noProof/>
                <w:webHidden/>
              </w:rPr>
              <w:fldChar w:fldCharType="begin"/>
            </w:r>
            <w:r w:rsidR="00DE7651">
              <w:rPr>
                <w:noProof/>
                <w:webHidden/>
              </w:rPr>
              <w:instrText xml:space="preserve"> PAGEREF _Toc109895922 \h </w:instrText>
            </w:r>
            <w:r w:rsidR="00DE7651">
              <w:rPr>
                <w:noProof/>
                <w:webHidden/>
              </w:rPr>
            </w:r>
            <w:r w:rsidR="00DE7651">
              <w:rPr>
                <w:noProof/>
                <w:webHidden/>
              </w:rPr>
              <w:fldChar w:fldCharType="separate"/>
            </w:r>
            <w:r w:rsidR="00702AE5">
              <w:rPr>
                <w:noProof/>
                <w:webHidden/>
              </w:rPr>
              <w:t>3</w:t>
            </w:r>
            <w:r w:rsidR="00DE7651">
              <w:rPr>
                <w:noProof/>
                <w:webHidden/>
              </w:rPr>
              <w:fldChar w:fldCharType="end"/>
            </w:r>
          </w:hyperlink>
        </w:p>
        <w:p w:rsidR="00DE7651" w:rsidRDefault="00DE2C64" w14:paraId="37011302" w14:textId="7AA4D47C">
          <w:pPr>
            <w:pStyle w:val="Inhopg2"/>
            <w:tabs>
              <w:tab w:val="left" w:pos="880"/>
              <w:tab w:val="right" w:leader="dot" w:pos="9495"/>
            </w:tabs>
            <w:rPr>
              <w:noProof/>
            </w:rPr>
          </w:pPr>
          <w:hyperlink w:history="1" w:anchor="_Toc109895923">
            <w:r w:rsidRPr="008142DC" w:rsidR="00DE7651">
              <w:rPr>
                <w:rStyle w:val="Hyperlink"/>
                <w:noProof/>
              </w:rPr>
              <w:t>1.1.</w:t>
            </w:r>
            <w:r w:rsidR="00DE7651">
              <w:rPr>
                <w:noProof/>
              </w:rPr>
              <w:tab/>
            </w:r>
            <w:r w:rsidRPr="008142DC" w:rsidR="00DE7651">
              <w:rPr>
                <w:rStyle w:val="Hyperlink"/>
                <w:noProof/>
              </w:rPr>
              <w:t>QGis</w:t>
            </w:r>
            <w:r w:rsidR="00DE7651">
              <w:rPr>
                <w:noProof/>
                <w:webHidden/>
              </w:rPr>
              <w:tab/>
            </w:r>
            <w:r w:rsidR="00DE7651">
              <w:rPr>
                <w:noProof/>
                <w:webHidden/>
              </w:rPr>
              <w:fldChar w:fldCharType="begin"/>
            </w:r>
            <w:r w:rsidR="00DE7651">
              <w:rPr>
                <w:noProof/>
                <w:webHidden/>
              </w:rPr>
              <w:instrText xml:space="preserve"> PAGEREF _Toc109895923 \h </w:instrText>
            </w:r>
            <w:r w:rsidR="00DE7651">
              <w:rPr>
                <w:noProof/>
                <w:webHidden/>
              </w:rPr>
            </w:r>
            <w:r w:rsidR="00DE7651">
              <w:rPr>
                <w:noProof/>
                <w:webHidden/>
              </w:rPr>
              <w:fldChar w:fldCharType="separate"/>
            </w:r>
            <w:r w:rsidR="00702AE5">
              <w:rPr>
                <w:noProof/>
                <w:webHidden/>
              </w:rPr>
              <w:t>3</w:t>
            </w:r>
            <w:r w:rsidR="00DE7651">
              <w:rPr>
                <w:noProof/>
                <w:webHidden/>
              </w:rPr>
              <w:fldChar w:fldCharType="end"/>
            </w:r>
          </w:hyperlink>
        </w:p>
        <w:p w:rsidR="00DE7651" w:rsidRDefault="00DE2C64" w14:paraId="3F43112A" w14:textId="4C572CAF">
          <w:pPr>
            <w:pStyle w:val="Inhopg2"/>
            <w:tabs>
              <w:tab w:val="left" w:pos="880"/>
              <w:tab w:val="right" w:leader="dot" w:pos="9495"/>
            </w:tabs>
            <w:rPr>
              <w:noProof/>
            </w:rPr>
          </w:pPr>
          <w:hyperlink w:history="1" w:anchor="_Toc109895924">
            <w:r w:rsidRPr="008142DC" w:rsidR="00DE7651">
              <w:rPr>
                <w:rStyle w:val="Hyperlink"/>
                <w:noProof/>
              </w:rPr>
              <w:t>1.2.</w:t>
            </w:r>
            <w:r w:rsidR="00DE7651">
              <w:rPr>
                <w:noProof/>
              </w:rPr>
              <w:tab/>
            </w:r>
            <w:r w:rsidRPr="008142DC" w:rsidR="00DE7651">
              <w:rPr>
                <w:rStyle w:val="Hyperlink"/>
                <w:noProof/>
              </w:rPr>
              <w:t>Werken met de OIV Plug-in</w:t>
            </w:r>
            <w:r w:rsidR="00DE7651">
              <w:rPr>
                <w:noProof/>
                <w:webHidden/>
              </w:rPr>
              <w:tab/>
            </w:r>
            <w:r w:rsidR="00DE7651">
              <w:rPr>
                <w:noProof/>
                <w:webHidden/>
              </w:rPr>
              <w:fldChar w:fldCharType="begin"/>
            </w:r>
            <w:r w:rsidR="00DE7651">
              <w:rPr>
                <w:noProof/>
                <w:webHidden/>
              </w:rPr>
              <w:instrText xml:space="preserve"> PAGEREF _Toc109895924 \h </w:instrText>
            </w:r>
            <w:r w:rsidR="00DE7651">
              <w:rPr>
                <w:noProof/>
                <w:webHidden/>
              </w:rPr>
            </w:r>
            <w:r w:rsidR="00DE7651">
              <w:rPr>
                <w:noProof/>
                <w:webHidden/>
              </w:rPr>
              <w:fldChar w:fldCharType="separate"/>
            </w:r>
            <w:r w:rsidR="00702AE5">
              <w:rPr>
                <w:noProof/>
                <w:webHidden/>
              </w:rPr>
              <w:t>3</w:t>
            </w:r>
            <w:r w:rsidR="00DE7651">
              <w:rPr>
                <w:noProof/>
                <w:webHidden/>
              </w:rPr>
              <w:fldChar w:fldCharType="end"/>
            </w:r>
          </w:hyperlink>
        </w:p>
        <w:p w:rsidR="00DE7651" w:rsidRDefault="00DE2C64" w14:paraId="0AF63F25" w14:textId="67DFA6B7">
          <w:pPr>
            <w:pStyle w:val="Inhopg2"/>
            <w:tabs>
              <w:tab w:val="left" w:pos="880"/>
              <w:tab w:val="right" w:leader="dot" w:pos="9495"/>
            </w:tabs>
            <w:rPr>
              <w:noProof/>
            </w:rPr>
          </w:pPr>
          <w:hyperlink w:history="1" w:anchor="_Toc109895925">
            <w:r w:rsidRPr="008142DC" w:rsidR="00DE7651">
              <w:rPr>
                <w:rStyle w:val="Hyperlink"/>
                <w:noProof/>
              </w:rPr>
              <w:t>1.3.</w:t>
            </w:r>
            <w:r w:rsidR="00DE7651">
              <w:rPr>
                <w:noProof/>
              </w:rPr>
              <w:tab/>
            </w:r>
            <w:r w:rsidRPr="008142DC" w:rsidR="00DE7651">
              <w:rPr>
                <w:rStyle w:val="Hyperlink"/>
                <w:noProof/>
              </w:rPr>
              <w:t>Start QGis</w:t>
            </w:r>
            <w:r w:rsidR="00DE7651">
              <w:rPr>
                <w:noProof/>
                <w:webHidden/>
              </w:rPr>
              <w:tab/>
            </w:r>
            <w:r w:rsidR="00DE7651">
              <w:rPr>
                <w:noProof/>
                <w:webHidden/>
              </w:rPr>
              <w:fldChar w:fldCharType="begin"/>
            </w:r>
            <w:r w:rsidR="00DE7651">
              <w:rPr>
                <w:noProof/>
                <w:webHidden/>
              </w:rPr>
              <w:instrText xml:space="preserve"> PAGEREF _Toc109895925 \h </w:instrText>
            </w:r>
            <w:r w:rsidR="00DE7651">
              <w:rPr>
                <w:noProof/>
                <w:webHidden/>
              </w:rPr>
            </w:r>
            <w:r w:rsidR="00DE7651">
              <w:rPr>
                <w:noProof/>
                <w:webHidden/>
              </w:rPr>
              <w:fldChar w:fldCharType="separate"/>
            </w:r>
            <w:r w:rsidR="00702AE5">
              <w:rPr>
                <w:noProof/>
                <w:webHidden/>
              </w:rPr>
              <w:t>3</w:t>
            </w:r>
            <w:r w:rsidR="00DE7651">
              <w:rPr>
                <w:noProof/>
                <w:webHidden/>
              </w:rPr>
              <w:fldChar w:fldCharType="end"/>
            </w:r>
          </w:hyperlink>
        </w:p>
        <w:p w:rsidR="00DE7651" w:rsidRDefault="00DE2C64" w14:paraId="23E11B7A" w14:textId="7F2AFB90">
          <w:pPr>
            <w:pStyle w:val="Inhopg2"/>
            <w:tabs>
              <w:tab w:val="left" w:pos="880"/>
              <w:tab w:val="right" w:leader="dot" w:pos="9495"/>
            </w:tabs>
            <w:rPr>
              <w:noProof/>
            </w:rPr>
          </w:pPr>
          <w:hyperlink w:history="1" w:anchor="_Toc109895926">
            <w:r w:rsidRPr="008142DC" w:rsidR="00DE7651">
              <w:rPr>
                <w:rStyle w:val="Hyperlink"/>
                <w:noProof/>
              </w:rPr>
              <w:t>1.4.</w:t>
            </w:r>
            <w:r w:rsidR="00DE7651">
              <w:rPr>
                <w:noProof/>
              </w:rPr>
              <w:tab/>
            </w:r>
            <w:r w:rsidRPr="008142DC" w:rsidR="00DE7651">
              <w:rPr>
                <w:rStyle w:val="Hyperlink"/>
                <w:noProof/>
              </w:rPr>
              <w:t>OIV-Plugin openen</w:t>
            </w:r>
            <w:r w:rsidR="00DE7651">
              <w:rPr>
                <w:noProof/>
                <w:webHidden/>
              </w:rPr>
              <w:tab/>
            </w:r>
            <w:r w:rsidR="00DE7651">
              <w:rPr>
                <w:noProof/>
                <w:webHidden/>
              </w:rPr>
              <w:fldChar w:fldCharType="begin"/>
            </w:r>
            <w:r w:rsidR="00DE7651">
              <w:rPr>
                <w:noProof/>
                <w:webHidden/>
              </w:rPr>
              <w:instrText xml:space="preserve"> PAGEREF _Toc109895926 \h </w:instrText>
            </w:r>
            <w:r w:rsidR="00DE7651">
              <w:rPr>
                <w:noProof/>
                <w:webHidden/>
              </w:rPr>
            </w:r>
            <w:r w:rsidR="00DE7651">
              <w:rPr>
                <w:noProof/>
                <w:webHidden/>
              </w:rPr>
              <w:fldChar w:fldCharType="separate"/>
            </w:r>
            <w:r w:rsidR="00702AE5">
              <w:rPr>
                <w:noProof/>
                <w:webHidden/>
              </w:rPr>
              <w:t>5</w:t>
            </w:r>
            <w:r w:rsidR="00DE7651">
              <w:rPr>
                <w:noProof/>
                <w:webHidden/>
              </w:rPr>
              <w:fldChar w:fldCharType="end"/>
            </w:r>
          </w:hyperlink>
        </w:p>
        <w:p w:rsidR="00DE7651" w:rsidRDefault="00DE2C64" w14:paraId="0DE7D12B" w14:textId="6F5DABCD">
          <w:pPr>
            <w:pStyle w:val="Inhopg1"/>
            <w:rPr>
              <w:noProof/>
            </w:rPr>
          </w:pPr>
          <w:hyperlink w:history="1" w:anchor="_Toc109895927">
            <w:r w:rsidRPr="008142DC" w:rsidR="00DE7651">
              <w:rPr>
                <w:rStyle w:val="Hyperlink"/>
                <w:noProof/>
              </w:rPr>
              <w:t>2.</w:t>
            </w:r>
            <w:r w:rsidR="00DE7651">
              <w:rPr>
                <w:noProof/>
              </w:rPr>
              <w:tab/>
            </w:r>
            <w:r w:rsidRPr="008142DC" w:rsidR="00DE7651">
              <w:rPr>
                <w:rStyle w:val="Hyperlink"/>
                <w:noProof/>
              </w:rPr>
              <w:t>Tekenen Repressief object (gebouw) - nieuw</w:t>
            </w:r>
            <w:r w:rsidR="00DE7651">
              <w:rPr>
                <w:noProof/>
                <w:webHidden/>
              </w:rPr>
              <w:tab/>
            </w:r>
            <w:r w:rsidR="00DE7651">
              <w:rPr>
                <w:noProof/>
                <w:webHidden/>
              </w:rPr>
              <w:fldChar w:fldCharType="begin"/>
            </w:r>
            <w:r w:rsidR="00DE7651">
              <w:rPr>
                <w:noProof/>
                <w:webHidden/>
              </w:rPr>
              <w:instrText xml:space="preserve"> PAGEREF _Toc109895927 \h </w:instrText>
            </w:r>
            <w:r w:rsidR="00DE7651">
              <w:rPr>
                <w:noProof/>
                <w:webHidden/>
              </w:rPr>
            </w:r>
            <w:r w:rsidR="00DE7651">
              <w:rPr>
                <w:noProof/>
                <w:webHidden/>
              </w:rPr>
              <w:fldChar w:fldCharType="separate"/>
            </w:r>
            <w:r w:rsidR="00702AE5">
              <w:rPr>
                <w:noProof/>
                <w:webHidden/>
              </w:rPr>
              <w:t>6</w:t>
            </w:r>
            <w:r w:rsidR="00DE7651">
              <w:rPr>
                <w:noProof/>
                <w:webHidden/>
              </w:rPr>
              <w:fldChar w:fldCharType="end"/>
            </w:r>
          </w:hyperlink>
        </w:p>
        <w:p w:rsidR="00DE7651" w:rsidRDefault="00DE2C64" w14:paraId="11501ACB" w14:textId="230086BC">
          <w:pPr>
            <w:pStyle w:val="Inhopg2"/>
            <w:tabs>
              <w:tab w:val="left" w:pos="880"/>
              <w:tab w:val="right" w:leader="dot" w:pos="9495"/>
            </w:tabs>
            <w:rPr>
              <w:noProof/>
            </w:rPr>
          </w:pPr>
          <w:hyperlink w:history="1" w:anchor="_Toc109895928">
            <w:r w:rsidRPr="008142DC" w:rsidR="00DE7651">
              <w:rPr>
                <w:rStyle w:val="Hyperlink"/>
                <w:noProof/>
              </w:rPr>
              <w:t>2.1.</w:t>
            </w:r>
            <w:r w:rsidR="00DE7651">
              <w:rPr>
                <w:noProof/>
              </w:rPr>
              <w:tab/>
            </w:r>
            <w:r w:rsidRPr="008142DC" w:rsidR="00DE7651">
              <w:rPr>
                <w:rStyle w:val="Hyperlink"/>
                <w:noProof/>
              </w:rPr>
              <w:t>Stappen aanmaken object</w:t>
            </w:r>
            <w:r w:rsidR="00DE7651">
              <w:rPr>
                <w:noProof/>
                <w:webHidden/>
              </w:rPr>
              <w:tab/>
            </w:r>
            <w:r w:rsidR="00DE7651">
              <w:rPr>
                <w:noProof/>
                <w:webHidden/>
              </w:rPr>
              <w:fldChar w:fldCharType="begin"/>
            </w:r>
            <w:r w:rsidR="00DE7651">
              <w:rPr>
                <w:noProof/>
                <w:webHidden/>
              </w:rPr>
              <w:instrText xml:space="preserve"> PAGEREF _Toc109895928 \h </w:instrText>
            </w:r>
            <w:r w:rsidR="00DE7651">
              <w:rPr>
                <w:noProof/>
                <w:webHidden/>
              </w:rPr>
            </w:r>
            <w:r w:rsidR="00DE7651">
              <w:rPr>
                <w:noProof/>
                <w:webHidden/>
              </w:rPr>
              <w:fldChar w:fldCharType="separate"/>
            </w:r>
            <w:r w:rsidR="00702AE5">
              <w:rPr>
                <w:noProof/>
                <w:webHidden/>
              </w:rPr>
              <w:t>6</w:t>
            </w:r>
            <w:r w:rsidR="00DE7651">
              <w:rPr>
                <w:noProof/>
                <w:webHidden/>
              </w:rPr>
              <w:fldChar w:fldCharType="end"/>
            </w:r>
          </w:hyperlink>
        </w:p>
        <w:p w:rsidR="00DE7651" w:rsidRDefault="00DE2C64" w14:paraId="49208BC0" w14:textId="639FA926">
          <w:pPr>
            <w:pStyle w:val="Inhopg2"/>
            <w:tabs>
              <w:tab w:val="left" w:pos="880"/>
              <w:tab w:val="right" w:leader="dot" w:pos="9495"/>
            </w:tabs>
            <w:rPr>
              <w:noProof/>
            </w:rPr>
          </w:pPr>
          <w:hyperlink w:history="1" w:anchor="_Toc109895929">
            <w:r w:rsidRPr="008142DC" w:rsidR="00DE7651">
              <w:rPr>
                <w:rStyle w:val="Hyperlink"/>
                <w:noProof/>
              </w:rPr>
              <w:t>2.2.</w:t>
            </w:r>
            <w:r w:rsidR="00DE7651">
              <w:rPr>
                <w:noProof/>
              </w:rPr>
              <w:tab/>
            </w:r>
            <w:r w:rsidRPr="008142DC" w:rsidR="00DE7651">
              <w:rPr>
                <w:rStyle w:val="Hyperlink"/>
                <w:noProof/>
              </w:rPr>
              <w:t>Stappen aanmaken bouwlaag</w:t>
            </w:r>
            <w:r w:rsidR="00DE7651">
              <w:rPr>
                <w:noProof/>
                <w:webHidden/>
              </w:rPr>
              <w:tab/>
            </w:r>
            <w:r w:rsidR="00DE7651">
              <w:rPr>
                <w:noProof/>
                <w:webHidden/>
              </w:rPr>
              <w:fldChar w:fldCharType="begin"/>
            </w:r>
            <w:r w:rsidR="00DE7651">
              <w:rPr>
                <w:noProof/>
                <w:webHidden/>
              </w:rPr>
              <w:instrText xml:space="preserve"> PAGEREF _Toc109895929 \h </w:instrText>
            </w:r>
            <w:r w:rsidR="00DE7651">
              <w:rPr>
                <w:noProof/>
                <w:webHidden/>
              </w:rPr>
            </w:r>
            <w:r w:rsidR="00DE7651">
              <w:rPr>
                <w:noProof/>
                <w:webHidden/>
              </w:rPr>
              <w:fldChar w:fldCharType="separate"/>
            </w:r>
            <w:r w:rsidR="00702AE5">
              <w:rPr>
                <w:noProof/>
                <w:webHidden/>
              </w:rPr>
              <w:t>12</w:t>
            </w:r>
            <w:r w:rsidR="00DE7651">
              <w:rPr>
                <w:noProof/>
                <w:webHidden/>
              </w:rPr>
              <w:fldChar w:fldCharType="end"/>
            </w:r>
          </w:hyperlink>
        </w:p>
        <w:p w:rsidR="00DE7651" w:rsidRDefault="00DE2C64" w14:paraId="009E32D3" w14:textId="6556458E">
          <w:pPr>
            <w:pStyle w:val="Inhopg2"/>
            <w:tabs>
              <w:tab w:val="left" w:pos="880"/>
              <w:tab w:val="right" w:leader="dot" w:pos="9495"/>
            </w:tabs>
            <w:rPr>
              <w:noProof/>
            </w:rPr>
          </w:pPr>
          <w:hyperlink w:history="1" w:anchor="_Toc109895930">
            <w:r w:rsidRPr="008142DC" w:rsidR="00DE7651">
              <w:rPr>
                <w:rStyle w:val="Hyperlink"/>
                <w:noProof/>
              </w:rPr>
              <w:t>2.3.</w:t>
            </w:r>
            <w:r w:rsidR="00DE7651">
              <w:rPr>
                <w:noProof/>
              </w:rPr>
              <w:tab/>
            </w:r>
            <w:r w:rsidRPr="008142DC" w:rsidR="00DE7651">
              <w:rPr>
                <w:rStyle w:val="Hyperlink"/>
                <w:noProof/>
              </w:rPr>
              <w:t>Stappen bouwlaag tekenen</w:t>
            </w:r>
            <w:r w:rsidR="00DE7651">
              <w:rPr>
                <w:noProof/>
                <w:webHidden/>
              </w:rPr>
              <w:tab/>
            </w:r>
            <w:r w:rsidR="00DE7651">
              <w:rPr>
                <w:noProof/>
                <w:webHidden/>
              </w:rPr>
              <w:fldChar w:fldCharType="begin"/>
            </w:r>
            <w:r w:rsidR="00DE7651">
              <w:rPr>
                <w:noProof/>
                <w:webHidden/>
              </w:rPr>
              <w:instrText xml:space="preserve"> PAGEREF _Toc109895930 \h </w:instrText>
            </w:r>
            <w:r w:rsidR="00DE7651">
              <w:rPr>
                <w:noProof/>
                <w:webHidden/>
              </w:rPr>
            </w:r>
            <w:r w:rsidR="00DE7651">
              <w:rPr>
                <w:noProof/>
                <w:webHidden/>
              </w:rPr>
              <w:fldChar w:fldCharType="separate"/>
            </w:r>
            <w:r w:rsidR="00702AE5">
              <w:rPr>
                <w:noProof/>
                <w:webHidden/>
              </w:rPr>
              <w:t>15</w:t>
            </w:r>
            <w:r w:rsidR="00DE7651">
              <w:rPr>
                <w:noProof/>
                <w:webHidden/>
              </w:rPr>
              <w:fldChar w:fldCharType="end"/>
            </w:r>
          </w:hyperlink>
        </w:p>
        <w:p w:rsidR="00DE7651" w:rsidRDefault="00DE2C64" w14:paraId="5010759C" w14:textId="4494CB94">
          <w:pPr>
            <w:pStyle w:val="Inhopg2"/>
            <w:tabs>
              <w:tab w:val="left" w:pos="880"/>
              <w:tab w:val="right" w:leader="dot" w:pos="9495"/>
            </w:tabs>
            <w:rPr>
              <w:noProof/>
            </w:rPr>
          </w:pPr>
          <w:hyperlink w:history="1" w:anchor="_Toc109895931">
            <w:r w:rsidRPr="008142DC" w:rsidR="00DE7651">
              <w:rPr>
                <w:rStyle w:val="Hyperlink"/>
                <w:noProof/>
              </w:rPr>
              <w:t>2.4.</w:t>
            </w:r>
            <w:r w:rsidR="00DE7651">
              <w:rPr>
                <w:noProof/>
              </w:rPr>
              <w:tab/>
            </w:r>
            <w:r w:rsidRPr="008142DC" w:rsidR="00DE7651">
              <w:rPr>
                <w:rStyle w:val="Hyperlink"/>
                <w:noProof/>
              </w:rPr>
              <w:t>Stappen object pictogrammen tekenen</w:t>
            </w:r>
            <w:r w:rsidR="00DE7651">
              <w:rPr>
                <w:noProof/>
                <w:webHidden/>
              </w:rPr>
              <w:tab/>
            </w:r>
            <w:r w:rsidR="00DE7651">
              <w:rPr>
                <w:noProof/>
                <w:webHidden/>
              </w:rPr>
              <w:fldChar w:fldCharType="begin"/>
            </w:r>
            <w:r w:rsidR="00DE7651">
              <w:rPr>
                <w:noProof/>
                <w:webHidden/>
              </w:rPr>
              <w:instrText xml:space="preserve"> PAGEREF _Toc109895931 \h </w:instrText>
            </w:r>
            <w:r w:rsidR="00DE7651">
              <w:rPr>
                <w:noProof/>
                <w:webHidden/>
              </w:rPr>
            </w:r>
            <w:r w:rsidR="00DE7651">
              <w:rPr>
                <w:noProof/>
                <w:webHidden/>
              </w:rPr>
              <w:fldChar w:fldCharType="separate"/>
            </w:r>
            <w:r w:rsidR="00702AE5">
              <w:rPr>
                <w:noProof/>
                <w:webHidden/>
              </w:rPr>
              <w:t>18</w:t>
            </w:r>
            <w:r w:rsidR="00DE7651">
              <w:rPr>
                <w:noProof/>
                <w:webHidden/>
              </w:rPr>
              <w:fldChar w:fldCharType="end"/>
            </w:r>
          </w:hyperlink>
        </w:p>
        <w:p w:rsidR="00DE7651" w:rsidRDefault="00DE2C64" w14:paraId="227CBAEA" w14:textId="531B28A6">
          <w:pPr>
            <w:pStyle w:val="Inhopg1"/>
            <w:rPr>
              <w:noProof/>
            </w:rPr>
          </w:pPr>
          <w:hyperlink w:history="1" w:anchor="_Toc109895932">
            <w:r w:rsidRPr="008142DC" w:rsidR="00DE7651">
              <w:rPr>
                <w:rStyle w:val="Hyperlink"/>
                <w:noProof/>
              </w:rPr>
              <w:t>3.</w:t>
            </w:r>
            <w:r w:rsidR="00DE7651">
              <w:rPr>
                <w:noProof/>
              </w:rPr>
              <w:tab/>
            </w:r>
            <w:r w:rsidRPr="008142DC" w:rsidR="00DE7651">
              <w:rPr>
                <w:rStyle w:val="Hyperlink"/>
                <w:noProof/>
              </w:rPr>
              <w:t>Verwijderen van kaartonderdelen</w:t>
            </w:r>
            <w:r w:rsidR="00DE7651">
              <w:rPr>
                <w:noProof/>
                <w:webHidden/>
              </w:rPr>
              <w:tab/>
            </w:r>
            <w:r w:rsidR="00DE7651">
              <w:rPr>
                <w:noProof/>
                <w:webHidden/>
              </w:rPr>
              <w:fldChar w:fldCharType="begin"/>
            </w:r>
            <w:r w:rsidR="00DE7651">
              <w:rPr>
                <w:noProof/>
                <w:webHidden/>
              </w:rPr>
              <w:instrText xml:space="preserve"> PAGEREF _Toc109895932 \h </w:instrText>
            </w:r>
            <w:r w:rsidR="00DE7651">
              <w:rPr>
                <w:noProof/>
                <w:webHidden/>
              </w:rPr>
            </w:r>
            <w:r w:rsidR="00DE7651">
              <w:rPr>
                <w:noProof/>
                <w:webHidden/>
              </w:rPr>
              <w:fldChar w:fldCharType="separate"/>
            </w:r>
            <w:r w:rsidR="00702AE5">
              <w:rPr>
                <w:noProof/>
                <w:webHidden/>
              </w:rPr>
              <w:t>19</w:t>
            </w:r>
            <w:r w:rsidR="00DE7651">
              <w:rPr>
                <w:noProof/>
                <w:webHidden/>
              </w:rPr>
              <w:fldChar w:fldCharType="end"/>
            </w:r>
          </w:hyperlink>
        </w:p>
        <w:p w:rsidR="00DE7651" w:rsidRDefault="00DE2C64" w14:paraId="261B6EC3" w14:textId="39A72FCD">
          <w:pPr>
            <w:pStyle w:val="Inhopg2"/>
            <w:tabs>
              <w:tab w:val="left" w:pos="880"/>
              <w:tab w:val="right" w:leader="dot" w:pos="9495"/>
            </w:tabs>
            <w:rPr>
              <w:noProof/>
            </w:rPr>
          </w:pPr>
          <w:hyperlink w:history="1" w:anchor="_Toc109895933">
            <w:r w:rsidRPr="008142DC" w:rsidR="00DE7651">
              <w:rPr>
                <w:rStyle w:val="Hyperlink"/>
                <w:noProof/>
              </w:rPr>
              <w:t>3.1.</w:t>
            </w:r>
            <w:r w:rsidR="00DE7651">
              <w:rPr>
                <w:noProof/>
              </w:rPr>
              <w:tab/>
            </w:r>
            <w:r w:rsidRPr="008142DC" w:rsidR="00DE7651">
              <w:rPr>
                <w:rStyle w:val="Hyperlink"/>
                <w:noProof/>
              </w:rPr>
              <w:t>Feature verwijderen</w:t>
            </w:r>
            <w:r w:rsidR="00DE7651">
              <w:rPr>
                <w:noProof/>
                <w:webHidden/>
              </w:rPr>
              <w:tab/>
            </w:r>
            <w:r w:rsidR="00DE7651">
              <w:rPr>
                <w:noProof/>
                <w:webHidden/>
              </w:rPr>
              <w:fldChar w:fldCharType="begin"/>
            </w:r>
            <w:r w:rsidR="00DE7651">
              <w:rPr>
                <w:noProof/>
                <w:webHidden/>
              </w:rPr>
              <w:instrText xml:space="preserve"> PAGEREF _Toc109895933 \h </w:instrText>
            </w:r>
            <w:r w:rsidR="00DE7651">
              <w:rPr>
                <w:noProof/>
                <w:webHidden/>
              </w:rPr>
            </w:r>
            <w:r w:rsidR="00DE7651">
              <w:rPr>
                <w:noProof/>
                <w:webHidden/>
              </w:rPr>
              <w:fldChar w:fldCharType="separate"/>
            </w:r>
            <w:r w:rsidR="00702AE5">
              <w:rPr>
                <w:noProof/>
                <w:webHidden/>
              </w:rPr>
              <w:t>19</w:t>
            </w:r>
            <w:r w:rsidR="00DE7651">
              <w:rPr>
                <w:noProof/>
                <w:webHidden/>
              </w:rPr>
              <w:fldChar w:fldCharType="end"/>
            </w:r>
          </w:hyperlink>
        </w:p>
        <w:p w:rsidR="00DE7651" w:rsidRDefault="00DE2C64" w14:paraId="0574FAD2" w14:textId="30B8ABF7">
          <w:pPr>
            <w:pStyle w:val="Inhopg2"/>
            <w:tabs>
              <w:tab w:val="left" w:pos="880"/>
              <w:tab w:val="right" w:leader="dot" w:pos="9495"/>
            </w:tabs>
            <w:rPr>
              <w:noProof/>
            </w:rPr>
          </w:pPr>
          <w:hyperlink w:history="1" w:anchor="_Toc109895934">
            <w:r w:rsidRPr="008142DC" w:rsidR="00DE7651">
              <w:rPr>
                <w:rStyle w:val="Hyperlink"/>
                <w:noProof/>
              </w:rPr>
              <w:t>3.2.</w:t>
            </w:r>
            <w:r w:rsidR="00DE7651">
              <w:rPr>
                <w:noProof/>
              </w:rPr>
              <w:tab/>
            </w:r>
            <w:r w:rsidRPr="008142DC" w:rsidR="00DE7651">
              <w:rPr>
                <w:rStyle w:val="Hyperlink"/>
                <w:noProof/>
              </w:rPr>
              <w:t>Object verwijderen</w:t>
            </w:r>
            <w:r w:rsidR="00DE7651">
              <w:rPr>
                <w:noProof/>
                <w:webHidden/>
              </w:rPr>
              <w:tab/>
            </w:r>
            <w:r w:rsidR="00DE7651">
              <w:rPr>
                <w:noProof/>
                <w:webHidden/>
              </w:rPr>
              <w:fldChar w:fldCharType="begin"/>
            </w:r>
            <w:r w:rsidR="00DE7651">
              <w:rPr>
                <w:noProof/>
                <w:webHidden/>
              </w:rPr>
              <w:instrText xml:space="preserve"> PAGEREF _Toc109895934 \h </w:instrText>
            </w:r>
            <w:r w:rsidR="00DE7651">
              <w:rPr>
                <w:noProof/>
                <w:webHidden/>
              </w:rPr>
            </w:r>
            <w:r w:rsidR="00DE7651">
              <w:rPr>
                <w:noProof/>
                <w:webHidden/>
              </w:rPr>
              <w:fldChar w:fldCharType="separate"/>
            </w:r>
            <w:r w:rsidR="00702AE5">
              <w:rPr>
                <w:noProof/>
                <w:webHidden/>
              </w:rPr>
              <w:t>19</w:t>
            </w:r>
            <w:r w:rsidR="00DE7651">
              <w:rPr>
                <w:noProof/>
                <w:webHidden/>
              </w:rPr>
              <w:fldChar w:fldCharType="end"/>
            </w:r>
          </w:hyperlink>
        </w:p>
        <w:p w:rsidR="00DE7651" w:rsidRDefault="00DE2C64" w14:paraId="73C704CE" w14:textId="0DB8D0D2">
          <w:pPr>
            <w:pStyle w:val="Inhopg1"/>
            <w:rPr>
              <w:noProof/>
            </w:rPr>
          </w:pPr>
          <w:hyperlink w:history="1" w:anchor="_Toc109895935">
            <w:r w:rsidRPr="008142DC" w:rsidR="00DE7651">
              <w:rPr>
                <w:rStyle w:val="Hyperlink"/>
                <w:noProof/>
              </w:rPr>
              <w:t>4.</w:t>
            </w:r>
            <w:r w:rsidR="00DE7651">
              <w:rPr>
                <w:noProof/>
              </w:rPr>
              <w:tab/>
            </w:r>
            <w:r w:rsidRPr="008142DC" w:rsidR="00DE7651">
              <w:rPr>
                <w:rStyle w:val="Hyperlink"/>
                <w:noProof/>
              </w:rPr>
              <w:t>Veelgestelde vragen/ voorkomende problemen</w:t>
            </w:r>
            <w:r w:rsidR="00DE7651">
              <w:rPr>
                <w:noProof/>
                <w:webHidden/>
              </w:rPr>
              <w:tab/>
            </w:r>
            <w:r w:rsidR="00DE7651">
              <w:rPr>
                <w:noProof/>
                <w:webHidden/>
              </w:rPr>
              <w:fldChar w:fldCharType="begin"/>
            </w:r>
            <w:r w:rsidR="00DE7651">
              <w:rPr>
                <w:noProof/>
                <w:webHidden/>
              </w:rPr>
              <w:instrText xml:space="preserve"> PAGEREF _Toc109895935 \h </w:instrText>
            </w:r>
            <w:r w:rsidR="00DE7651">
              <w:rPr>
                <w:noProof/>
                <w:webHidden/>
              </w:rPr>
            </w:r>
            <w:r w:rsidR="00DE7651">
              <w:rPr>
                <w:noProof/>
                <w:webHidden/>
              </w:rPr>
              <w:fldChar w:fldCharType="separate"/>
            </w:r>
            <w:r w:rsidR="00702AE5">
              <w:rPr>
                <w:noProof/>
                <w:webHidden/>
              </w:rPr>
              <w:t>23</w:t>
            </w:r>
            <w:r w:rsidR="00DE7651">
              <w:rPr>
                <w:noProof/>
                <w:webHidden/>
              </w:rPr>
              <w:fldChar w:fldCharType="end"/>
            </w:r>
          </w:hyperlink>
        </w:p>
        <w:p w:rsidR="00DE7651" w:rsidRDefault="00DE2C64" w14:paraId="35104DB8" w14:textId="706B5E10">
          <w:pPr>
            <w:pStyle w:val="Inhopg1"/>
            <w:rPr>
              <w:noProof/>
            </w:rPr>
          </w:pPr>
          <w:hyperlink w:history="1" w:anchor="_Toc109895936">
            <w:r w:rsidRPr="008142DC" w:rsidR="00DE7651">
              <w:rPr>
                <w:rStyle w:val="Hyperlink"/>
                <w:noProof/>
              </w:rPr>
              <w:t>5.</w:t>
            </w:r>
            <w:r w:rsidR="00DE7651">
              <w:rPr>
                <w:noProof/>
              </w:rPr>
              <w:tab/>
            </w:r>
            <w:r w:rsidRPr="008142DC" w:rsidR="00DE7651">
              <w:rPr>
                <w:rStyle w:val="Hyperlink"/>
                <w:noProof/>
              </w:rPr>
              <w:t>Bijlage schermuitleg</w:t>
            </w:r>
            <w:r w:rsidR="00DE7651">
              <w:rPr>
                <w:noProof/>
                <w:webHidden/>
              </w:rPr>
              <w:tab/>
            </w:r>
            <w:r w:rsidR="00DE7651">
              <w:rPr>
                <w:noProof/>
                <w:webHidden/>
              </w:rPr>
              <w:fldChar w:fldCharType="begin"/>
            </w:r>
            <w:r w:rsidR="00DE7651">
              <w:rPr>
                <w:noProof/>
                <w:webHidden/>
              </w:rPr>
              <w:instrText xml:space="preserve"> PAGEREF _Toc109895936 \h </w:instrText>
            </w:r>
            <w:r w:rsidR="00DE7651">
              <w:rPr>
                <w:noProof/>
                <w:webHidden/>
              </w:rPr>
            </w:r>
            <w:r w:rsidR="00DE7651">
              <w:rPr>
                <w:noProof/>
                <w:webHidden/>
              </w:rPr>
              <w:fldChar w:fldCharType="separate"/>
            </w:r>
            <w:r w:rsidR="00702AE5">
              <w:rPr>
                <w:noProof/>
                <w:webHidden/>
              </w:rPr>
              <w:t>26</w:t>
            </w:r>
            <w:r w:rsidR="00DE7651">
              <w:rPr>
                <w:noProof/>
                <w:webHidden/>
              </w:rPr>
              <w:fldChar w:fldCharType="end"/>
            </w:r>
          </w:hyperlink>
        </w:p>
        <w:p w:rsidR="00DE7651" w:rsidRDefault="00DE2C64" w14:paraId="4D82617C" w14:textId="60856957">
          <w:pPr>
            <w:pStyle w:val="Inhopg1"/>
            <w:rPr>
              <w:noProof/>
            </w:rPr>
          </w:pPr>
          <w:hyperlink w:history="1" w:anchor="_Toc109895937">
            <w:r w:rsidRPr="008142DC" w:rsidR="00DE7651">
              <w:rPr>
                <w:rStyle w:val="Hyperlink"/>
                <w:noProof/>
              </w:rPr>
              <w:t>6.</w:t>
            </w:r>
            <w:r w:rsidR="00DE7651">
              <w:rPr>
                <w:noProof/>
              </w:rPr>
              <w:tab/>
            </w:r>
            <w:r w:rsidRPr="008142DC" w:rsidR="00DE7651">
              <w:rPr>
                <w:rStyle w:val="Hyperlink"/>
                <w:noProof/>
              </w:rPr>
              <w:t>Bijlage Formulieren</w:t>
            </w:r>
            <w:r w:rsidR="00DE7651">
              <w:rPr>
                <w:noProof/>
                <w:webHidden/>
              </w:rPr>
              <w:tab/>
            </w:r>
            <w:r w:rsidR="00DE7651">
              <w:rPr>
                <w:noProof/>
                <w:webHidden/>
              </w:rPr>
              <w:fldChar w:fldCharType="begin"/>
            </w:r>
            <w:r w:rsidR="00DE7651">
              <w:rPr>
                <w:noProof/>
                <w:webHidden/>
              </w:rPr>
              <w:instrText xml:space="preserve"> PAGEREF _Toc109895937 \h </w:instrText>
            </w:r>
            <w:r w:rsidR="00DE7651">
              <w:rPr>
                <w:noProof/>
                <w:webHidden/>
              </w:rPr>
            </w:r>
            <w:r w:rsidR="00DE7651">
              <w:rPr>
                <w:noProof/>
                <w:webHidden/>
              </w:rPr>
              <w:fldChar w:fldCharType="separate"/>
            </w:r>
            <w:r w:rsidR="00702AE5">
              <w:rPr>
                <w:noProof/>
                <w:webHidden/>
              </w:rPr>
              <w:t>28</w:t>
            </w:r>
            <w:r w:rsidR="00DE7651">
              <w:rPr>
                <w:noProof/>
                <w:webHidden/>
              </w:rPr>
              <w:fldChar w:fldCharType="end"/>
            </w:r>
          </w:hyperlink>
        </w:p>
        <w:p w:rsidR="00DE7651" w:rsidRDefault="00DE2C64" w14:paraId="1DE2C37E" w14:textId="6C86CC09">
          <w:pPr>
            <w:pStyle w:val="Inhopg2"/>
            <w:tabs>
              <w:tab w:val="right" w:leader="dot" w:pos="9495"/>
            </w:tabs>
            <w:rPr>
              <w:noProof/>
            </w:rPr>
          </w:pPr>
          <w:hyperlink w:history="1" w:anchor="_Toc109895938">
            <w:r w:rsidRPr="008142DC" w:rsidR="00DE7651">
              <w:rPr>
                <w:rStyle w:val="Hyperlink"/>
                <w:noProof/>
              </w:rPr>
              <w:t>Invullen gegevens (nieuw)</w:t>
            </w:r>
            <w:r w:rsidR="00DE7651">
              <w:rPr>
                <w:noProof/>
                <w:webHidden/>
              </w:rPr>
              <w:tab/>
            </w:r>
            <w:r w:rsidR="00DE7651">
              <w:rPr>
                <w:noProof/>
                <w:webHidden/>
              </w:rPr>
              <w:fldChar w:fldCharType="begin"/>
            </w:r>
            <w:r w:rsidR="00DE7651">
              <w:rPr>
                <w:noProof/>
                <w:webHidden/>
              </w:rPr>
              <w:instrText xml:space="preserve"> PAGEREF _Toc109895938 \h </w:instrText>
            </w:r>
            <w:r w:rsidR="00DE7651">
              <w:rPr>
                <w:noProof/>
                <w:webHidden/>
              </w:rPr>
            </w:r>
            <w:r w:rsidR="00DE7651">
              <w:rPr>
                <w:noProof/>
                <w:webHidden/>
              </w:rPr>
              <w:fldChar w:fldCharType="separate"/>
            </w:r>
            <w:r w:rsidR="00702AE5">
              <w:rPr>
                <w:noProof/>
                <w:webHidden/>
              </w:rPr>
              <w:t>28</w:t>
            </w:r>
            <w:r w:rsidR="00DE7651">
              <w:rPr>
                <w:noProof/>
                <w:webHidden/>
              </w:rPr>
              <w:fldChar w:fldCharType="end"/>
            </w:r>
          </w:hyperlink>
        </w:p>
        <w:p w:rsidR="00DE7651" w:rsidRDefault="00DE2C64" w14:paraId="1F726C67" w14:textId="7E4B3CB8">
          <w:pPr>
            <w:pStyle w:val="Inhopg2"/>
            <w:tabs>
              <w:tab w:val="right" w:leader="dot" w:pos="9495"/>
            </w:tabs>
            <w:rPr>
              <w:noProof/>
            </w:rPr>
          </w:pPr>
          <w:hyperlink w:history="1" w:anchor="_Toc109895939">
            <w:r w:rsidRPr="008142DC" w:rsidR="00DE7651">
              <w:rPr>
                <w:rStyle w:val="Hyperlink"/>
                <w:noProof/>
              </w:rPr>
              <w:t>Aanpassen van gegevens</w:t>
            </w:r>
            <w:r w:rsidR="00DE7651">
              <w:rPr>
                <w:noProof/>
                <w:webHidden/>
              </w:rPr>
              <w:tab/>
            </w:r>
            <w:r w:rsidR="00DE7651">
              <w:rPr>
                <w:noProof/>
                <w:webHidden/>
              </w:rPr>
              <w:fldChar w:fldCharType="begin"/>
            </w:r>
            <w:r w:rsidR="00DE7651">
              <w:rPr>
                <w:noProof/>
                <w:webHidden/>
              </w:rPr>
              <w:instrText xml:space="preserve"> PAGEREF _Toc109895939 \h </w:instrText>
            </w:r>
            <w:r w:rsidR="00DE7651">
              <w:rPr>
                <w:noProof/>
                <w:webHidden/>
              </w:rPr>
            </w:r>
            <w:r w:rsidR="00DE7651">
              <w:rPr>
                <w:noProof/>
                <w:webHidden/>
              </w:rPr>
              <w:fldChar w:fldCharType="separate"/>
            </w:r>
            <w:r w:rsidR="00702AE5">
              <w:rPr>
                <w:noProof/>
                <w:webHidden/>
              </w:rPr>
              <w:t>28</w:t>
            </w:r>
            <w:r w:rsidR="00DE7651">
              <w:rPr>
                <w:noProof/>
                <w:webHidden/>
              </w:rPr>
              <w:fldChar w:fldCharType="end"/>
            </w:r>
          </w:hyperlink>
        </w:p>
        <w:p w:rsidR="00DE7651" w:rsidRDefault="00DE2C64" w14:paraId="03B564AB" w14:textId="76020C48">
          <w:pPr>
            <w:pStyle w:val="Inhopg1"/>
            <w:rPr>
              <w:noProof/>
            </w:rPr>
          </w:pPr>
          <w:hyperlink w:history="1" w:anchor="_Toc109895940">
            <w:r w:rsidRPr="008142DC" w:rsidR="00DE7651">
              <w:rPr>
                <w:rStyle w:val="Hyperlink"/>
                <w:noProof/>
              </w:rPr>
              <w:t>7.</w:t>
            </w:r>
            <w:r w:rsidR="00DE7651">
              <w:rPr>
                <w:noProof/>
              </w:rPr>
              <w:tab/>
            </w:r>
            <w:r w:rsidRPr="008142DC" w:rsidR="00DE7651">
              <w:rPr>
                <w:rStyle w:val="Hyperlink"/>
                <w:noProof/>
              </w:rPr>
              <w:t>Bijlage PDF – PNG inlezen in Qgis</w:t>
            </w:r>
            <w:r w:rsidR="00DE7651">
              <w:rPr>
                <w:noProof/>
                <w:webHidden/>
              </w:rPr>
              <w:tab/>
            </w:r>
            <w:r w:rsidR="00DE7651">
              <w:rPr>
                <w:noProof/>
                <w:webHidden/>
              </w:rPr>
              <w:fldChar w:fldCharType="begin"/>
            </w:r>
            <w:r w:rsidR="00DE7651">
              <w:rPr>
                <w:noProof/>
                <w:webHidden/>
              </w:rPr>
              <w:instrText xml:space="preserve"> PAGEREF _Toc109895940 \h </w:instrText>
            </w:r>
            <w:r w:rsidR="00DE7651">
              <w:rPr>
                <w:noProof/>
                <w:webHidden/>
              </w:rPr>
            </w:r>
            <w:r w:rsidR="00DE7651">
              <w:rPr>
                <w:noProof/>
                <w:webHidden/>
              </w:rPr>
              <w:fldChar w:fldCharType="separate"/>
            </w:r>
            <w:r w:rsidR="00702AE5">
              <w:rPr>
                <w:noProof/>
                <w:webHidden/>
              </w:rPr>
              <w:t>30</w:t>
            </w:r>
            <w:r w:rsidR="00DE7651">
              <w:rPr>
                <w:noProof/>
                <w:webHidden/>
              </w:rPr>
              <w:fldChar w:fldCharType="end"/>
            </w:r>
          </w:hyperlink>
        </w:p>
        <w:p w:rsidR="00DE7651" w:rsidRDefault="00DE2C64" w14:paraId="60E39EE7" w14:textId="155E3559">
          <w:pPr>
            <w:pStyle w:val="Inhopg1"/>
            <w:rPr>
              <w:noProof/>
            </w:rPr>
          </w:pPr>
          <w:hyperlink w:history="1" w:anchor="_Toc109895941">
            <w:r w:rsidRPr="008142DC" w:rsidR="00DE7651">
              <w:rPr>
                <w:rStyle w:val="Hyperlink"/>
                <w:noProof/>
              </w:rPr>
              <w:t>8.</w:t>
            </w:r>
            <w:r w:rsidR="00DE7651">
              <w:rPr>
                <w:noProof/>
              </w:rPr>
              <w:tab/>
            </w:r>
            <w:r w:rsidRPr="008142DC" w:rsidR="00DE7651">
              <w:rPr>
                <w:rStyle w:val="Hyperlink"/>
                <w:noProof/>
              </w:rPr>
              <w:t>Bijlage Bouwlaag toevoegen</w:t>
            </w:r>
            <w:r w:rsidR="00DE7651">
              <w:rPr>
                <w:noProof/>
                <w:webHidden/>
              </w:rPr>
              <w:tab/>
            </w:r>
            <w:r w:rsidR="00DE7651">
              <w:rPr>
                <w:noProof/>
                <w:webHidden/>
              </w:rPr>
              <w:fldChar w:fldCharType="begin"/>
            </w:r>
            <w:r w:rsidR="00DE7651">
              <w:rPr>
                <w:noProof/>
                <w:webHidden/>
              </w:rPr>
              <w:instrText xml:space="preserve"> PAGEREF _Toc109895941 \h </w:instrText>
            </w:r>
            <w:r w:rsidR="00DE7651">
              <w:rPr>
                <w:noProof/>
                <w:webHidden/>
              </w:rPr>
            </w:r>
            <w:r w:rsidR="00DE7651">
              <w:rPr>
                <w:noProof/>
                <w:webHidden/>
              </w:rPr>
              <w:fldChar w:fldCharType="separate"/>
            </w:r>
            <w:r w:rsidR="00702AE5">
              <w:rPr>
                <w:noProof/>
                <w:webHidden/>
              </w:rPr>
              <w:t>35</w:t>
            </w:r>
            <w:r w:rsidR="00DE7651">
              <w:rPr>
                <w:noProof/>
                <w:webHidden/>
              </w:rPr>
              <w:fldChar w:fldCharType="end"/>
            </w:r>
          </w:hyperlink>
        </w:p>
        <w:p w:rsidR="00DE7651" w:rsidRDefault="00DE2C64" w14:paraId="1753F942" w14:textId="2FF5DA09">
          <w:pPr>
            <w:pStyle w:val="Inhopg2"/>
            <w:tabs>
              <w:tab w:val="left" w:pos="880"/>
              <w:tab w:val="right" w:leader="dot" w:pos="9495"/>
            </w:tabs>
            <w:rPr>
              <w:noProof/>
            </w:rPr>
          </w:pPr>
          <w:hyperlink w:history="1" w:anchor="_Toc109895942">
            <w:r w:rsidRPr="008142DC" w:rsidR="00DE7651">
              <w:rPr>
                <w:rStyle w:val="Hyperlink"/>
                <w:noProof/>
              </w:rPr>
              <w:t>8.1.</w:t>
            </w:r>
            <w:r w:rsidR="00DE7651">
              <w:rPr>
                <w:noProof/>
              </w:rPr>
              <w:tab/>
            </w:r>
            <w:r w:rsidRPr="008142DC" w:rsidR="00DE7651">
              <w:rPr>
                <w:rStyle w:val="Hyperlink"/>
                <w:noProof/>
              </w:rPr>
              <w:t>Bouwlaag overnemen van BAG</w:t>
            </w:r>
            <w:r w:rsidR="00DE7651">
              <w:rPr>
                <w:noProof/>
                <w:webHidden/>
              </w:rPr>
              <w:tab/>
            </w:r>
            <w:r w:rsidR="00DE7651">
              <w:rPr>
                <w:noProof/>
                <w:webHidden/>
              </w:rPr>
              <w:fldChar w:fldCharType="begin"/>
            </w:r>
            <w:r w:rsidR="00DE7651">
              <w:rPr>
                <w:noProof/>
                <w:webHidden/>
              </w:rPr>
              <w:instrText xml:space="preserve"> PAGEREF _Toc109895942 \h </w:instrText>
            </w:r>
            <w:r w:rsidR="00DE7651">
              <w:rPr>
                <w:noProof/>
                <w:webHidden/>
              </w:rPr>
            </w:r>
            <w:r w:rsidR="00DE7651">
              <w:rPr>
                <w:noProof/>
                <w:webHidden/>
              </w:rPr>
              <w:fldChar w:fldCharType="separate"/>
            </w:r>
            <w:r w:rsidR="00702AE5">
              <w:rPr>
                <w:noProof/>
                <w:webHidden/>
              </w:rPr>
              <w:t>35</w:t>
            </w:r>
            <w:r w:rsidR="00DE7651">
              <w:rPr>
                <w:noProof/>
                <w:webHidden/>
              </w:rPr>
              <w:fldChar w:fldCharType="end"/>
            </w:r>
          </w:hyperlink>
        </w:p>
        <w:p w:rsidR="00DE7651" w:rsidRDefault="00DE2C64" w14:paraId="0B8E1DB0" w14:textId="5A8397D1">
          <w:pPr>
            <w:pStyle w:val="Inhopg2"/>
            <w:tabs>
              <w:tab w:val="left" w:pos="880"/>
              <w:tab w:val="right" w:leader="dot" w:pos="9495"/>
            </w:tabs>
            <w:rPr>
              <w:noProof/>
            </w:rPr>
          </w:pPr>
          <w:hyperlink w:history="1" w:anchor="_Toc109895943">
            <w:r w:rsidRPr="008142DC" w:rsidR="00DE7651">
              <w:rPr>
                <w:rStyle w:val="Hyperlink"/>
                <w:noProof/>
              </w:rPr>
              <w:t>8.2.</w:t>
            </w:r>
            <w:r w:rsidR="00DE7651">
              <w:rPr>
                <w:noProof/>
              </w:rPr>
              <w:tab/>
            </w:r>
            <w:r w:rsidRPr="008142DC" w:rsidR="00DE7651">
              <w:rPr>
                <w:rStyle w:val="Hyperlink"/>
                <w:noProof/>
              </w:rPr>
              <w:t>Bouwlaag zelf tekenen</w:t>
            </w:r>
            <w:r w:rsidR="00DE7651">
              <w:rPr>
                <w:noProof/>
                <w:webHidden/>
              </w:rPr>
              <w:tab/>
            </w:r>
            <w:r w:rsidR="00DE7651">
              <w:rPr>
                <w:noProof/>
                <w:webHidden/>
              </w:rPr>
              <w:fldChar w:fldCharType="begin"/>
            </w:r>
            <w:r w:rsidR="00DE7651">
              <w:rPr>
                <w:noProof/>
                <w:webHidden/>
              </w:rPr>
              <w:instrText xml:space="preserve"> PAGEREF _Toc109895943 \h </w:instrText>
            </w:r>
            <w:r w:rsidR="00DE7651">
              <w:rPr>
                <w:noProof/>
                <w:webHidden/>
              </w:rPr>
            </w:r>
            <w:r w:rsidR="00DE7651">
              <w:rPr>
                <w:noProof/>
                <w:webHidden/>
              </w:rPr>
              <w:fldChar w:fldCharType="separate"/>
            </w:r>
            <w:r w:rsidR="00702AE5">
              <w:rPr>
                <w:noProof/>
                <w:webHidden/>
              </w:rPr>
              <w:t>35</w:t>
            </w:r>
            <w:r w:rsidR="00DE7651">
              <w:rPr>
                <w:noProof/>
                <w:webHidden/>
              </w:rPr>
              <w:fldChar w:fldCharType="end"/>
            </w:r>
          </w:hyperlink>
        </w:p>
        <w:p w:rsidR="00DE7651" w:rsidRDefault="00DE2C64" w14:paraId="6615B211" w14:textId="6C07E07B">
          <w:pPr>
            <w:pStyle w:val="Inhopg2"/>
            <w:tabs>
              <w:tab w:val="left" w:pos="880"/>
              <w:tab w:val="right" w:leader="dot" w:pos="9495"/>
            </w:tabs>
            <w:rPr>
              <w:noProof/>
            </w:rPr>
          </w:pPr>
          <w:hyperlink w:history="1" w:anchor="_Toc109895944">
            <w:r w:rsidRPr="008142DC" w:rsidR="00DE7651">
              <w:rPr>
                <w:rStyle w:val="Hyperlink"/>
                <w:noProof/>
              </w:rPr>
              <w:t>8.3.</w:t>
            </w:r>
            <w:r w:rsidR="00DE7651">
              <w:rPr>
                <w:noProof/>
              </w:rPr>
              <w:tab/>
            </w:r>
            <w:r w:rsidRPr="008142DC" w:rsidR="00DE7651">
              <w:rPr>
                <w:rStyle w:val="Hyperlink"/>
                <w:noProof/>
              </w:rPr>
              <w:t>Bouwlaag overnemen van andere bouwlaag</w:t>
            </w:r>
            <w:r w:rsidR="00DE7651">
              <w:rPr>
                <w:noProof/>
                <w:webHidden/>
              </w:rPr>
              <w:tab/>
            </w:r>
            <w:r w:rsidR="00DE7651">
              <w:rPr>
                <w:noProof/>
                <w:webHidden/>
              </w:rPr>
              <w:fldChar w:fldCharType="begin"/>
            </w:r>
            <w:r w:rsidR="00DE7651">
              <w:rPr>
                <w:noProof/>
                <w:webHidden/>
              </w:rPr>
              <w:instrText xml:space="preserve"> PAGEREF _Toc109895944 \h </w:instrText>
            </w:r>
            <w:r w:rsidR="00DE7651">
              <w:rPr>
                <w:noProof/>
                <w:webHidden/>
              </w:rPr>
            </w:r>
            <w:r w:rsidR="00DE7651">
              <w:rPr>
                <w:noProof/>
                <w:webHidden/>
              </w:rPr>
              <w:fldChar w:fldCharType="separate"/>
            </w:r>
            <w:r w:rsidR="00702AE5">
              <w:rPr>
                <w:noProof/>
                <w:webHidden/>
              </w:rPr>
              <w:t>35</w:t>
            </w:r>
            <w:r w:rsidR="00DE7651">
              <w:rPr>
                <w:noProof/>
                <w:webHidden/>
              </w:rPr>
              <w:fldChar w:fldCharType="end"/>
            </w:r>
          </w:hyperlink>
        </w:p>
        <w:p w:rsidR="00DE7651" w:rsidRDefault="00DE2C64" w14:paraId="695D1ACD" w14:textId="61041D14">
          <w:pPr>
            <w:pStyle w:val="Inhopg1"/>
            <w:rPr>
              <w:noProof/>
            </w:rPr>
          </w:pPr>
          <w:hyperlink w:history="1" w:anchor="_Toc109895945">
            <w:r w:rsidRPr="008142DC" w:rsidR="00DE7651">
              <w:rPr>
                <w:rStyle w:val="Hyperlink"/>
                <w:noProof/>
              </w:rPr>
              <w:t>9.</w:t>
            </w:r>
            <w:r w:rsidR="00DE7651">
              <w:rPr>
                <w:noProof/>
              </w:rPr>
              <w:tab/>
            </w:r>
            <w:r w:rsidRPr="008142DC" w:rsidR="00DE7651">
              <w:rPr>
                <w:rStyle w:val="Hyperlink"/>
                <w:noProof/>
              </w:rPr>
              <w:t>Bijlage kaartonderdelen tekenen</w:t>
            </w:r>
            <w:r w:rsidR="00DE7651">
              <w:rPr>
                <w:noProof/>
                <w:webHidden/>
              </w:rPr>
              <w:tab/>
            </w:r>
            <w:r w:rsidR="00DE7651">
              <w:rPr>
                <w:noProof/>
                <w:webHidden/>
              </w:rPr>
              <w:fldChar w:fldCharType="begin"/>
            </w:r>
            <w:r w:rsidR="00DE7651">
              <w:rPr>
                <w:noProof/>
                <w:webHidden/>
              </w:rPr>
              <w:instrText xml:space="preserve"> PAGEREF _Toc109895945 \h </w:instrText>
            </w:r>
            <w:r w:rsidR="00DE7651">
              <w:rPr>
                <w:noProof/>
                <w:webHidden/>
              </w:rPr>
            </w:r>
            <w:r w:rsidR="00DE7651">
              <w:rPr>
                <w:noProof/>
                <w:webHidden/>
              </w:rPr>
              <w:fldChar w:fldCharType="separate"/>
            </w:r>
            <w:r w:rsidR="00702AE5">
              <w:rPr>
                <w:noProof/>
                <w:webHidden/>
              </w:rPr>
              <w:t>37</w:t>
            </w:r>
            <w:r w:rsidR="00DE7651">
              <w:rPr>
                <w:noProof/>
                <w:webHidden/>
              </w:rPr>
              <w:fldChar w:fldCharType="end"/>
            </w:r>
          </w:hyperlink>
        </w:p>
        <w:p w:rsidR="00DE7651" w:rsidRDefault="00DE2C64" w14:paraId="33DA2881" w14:textId="23059379">
          <w:pPr>
            <w:pStyle w:val="Inhopg2"/>
            <w:tabs>
              <w:tab w:val="left" w:pos="880"/>
              <w:tab w:val="right" w:leader="dot" w:pos="9495"/>
            </w:tabs>
            <w:rPr>
              <w:noProof/>
            </w:rPr>
          </w:pPr>
          <w:hyperlink w:history="1" w:anchor="_Toc109895946">
            <w:r w:rsidRPr="008142DC" w:rsidR="00DE7651">
              <w:rPr>
                <w:rStyle w:val="Hyperlink"/>
                <w:noProof/>
              </w:rPr>
              <w:t>9.1.</w:t>
            </w:r>
            <w:r w:rsidR="00DE7651">
              <w:rPr>
                <w:noProof/>
              </w:rPr>
              <w:tab/>
            </w:r>
            <w:r w:rsidRPr="008142DC" w:rsidR="00DE7651">
              <w:rPr>
                <w:rStyle w:val="Hyperlink"/>
                <w:noProof/>
              </w:rPr>
              <w:t>Pictogrammen</w:t>
            </w:r>
            <w:r w:rsidR="00DE7651">
              <w:rPr>
                <w:noProof/>
                <w:webHidden/>
              </w:rPr>
              <w:tab/>
            </w:r>
            <w:r w:rsidR="00DE7651">
              <w:rPr>
                <w:noProof/>
                <w:webHidden/>
              </w:rPr>
              <w:fldChar w:fldCharType="begin"/>
            </w:r>
            <w:r w:rsidR="00DE7651">
              <w:rPr>
                <w:noProof/>
                <w:webHidden/>
              </w:rPr>
              <w:instrText xml:space="preserve"> PAGEREF _Toc109895946 \h </w:instrText>
            </w:r>
            <w:r w:rsidR="00DE7651">
              <w:rPr>
                <w:noProof/>
                <w:webHidden/>
              </w:rPr>
            </w:r>
            <w:r w:rsidR="00DE7651">
              <w:rPr>
                <w:noProof/>
                <w:webHidden/>
              </w:rPr>
              <w:fldChar w:fldCharType="separate"/>
            </w:r>
            <w:r w:rsidR="00702AE5">
              <w:rPr>
                <w:noProof/>
                <w:webHidden/>
              </w:rPr>
              <w:t>37</w:t>
            </w:r>
            <w:r w:rsidR="00DE7651">
              <w:rPr>
                <w:noProof/>
                <w:webHidden/>
              </w:rPr>
              <w:fldChar w:fldCharType="end"/>
            </w:r>
          </w:hyperlink>
        </w:p>
        <w:p w:rsidR="00DE7651" w:rsidRDefault="00DE2C64" w14:paraId="5350A445" w14:textId="56A1D448">
          <w:pPr>
            <w:pStyle w:val="Inhopg3"/>
            <w:tabs>
              <w:tab w:val="right" w:leader="dot" w:pos="9495"/>
            </w:tabs>
            <w:rPr>
              <w:noProof/>
            </w:rPr>
          </w:pPr>
          <w:hyperlink w:history="1" w:anchor="_Toc109895947">
            <w:r w:rsidRPr="008142DC" w:rsidR="00DE7651">
              <w:rPr>
                <w:rStyle w:val="Hyperlink"/>
                <w:noProof/>
              </w:rPr>
              <w:t>Plaatsen</w:t>
            </w:r>
            <w:r w:rsidR="00DE7651">
              <w:rPr>
                <w:noProof/>
                <w:webHidden/>
              </w:rPr>
              <w:tab/>
            </w:r>
            <w:r w:rsidR="00DE7651">
              <w:rPr>
                <w:noProof/>
                <w:webHidden/>
              </w:rPr>
              <w:fldChar w:fldCharType="begin"/>
            </w:r>
            <w:r w:rsidR="00DE7651">
              <w:rPr>
                <w:noProof/>
                <w:webHidden/>
              </w:rPr>
              <w:instrText xml:space="preserve"> PAGEREF _Toc109895947 \h </w:instrText>
            </w:r>
            <w:r w:rsidR="00DE7651">
              <w:rPr>
                <w:noProof/>
                <w:webHidden/>
              </w:rPr>
            </w:r>
            <w:r w:rsidR="00DE7651">
              <w:rPr>
                <w:noProof/>
                <w:webHidden/>
              </w:rPr>
              <w:fldChar w:fldCharType="separate"/>
            </w:r>
            <w:r w:rsidR="00702AE5">
              <w:rPr>
                <w:noProof/>
                <w:webHidden/>
              </w:rPr>
              <w:t>37</w:t>
            </w:r>
            <w:r w:rsidR="00DE7651">
              <w:rPr>
                <w:noProof/>
                <w:webHidden/>
              </w:rPr>
              <w:fldChar w:fldCharType="end"/>
            </w:r>
          </w:hyperlink>
        </w:p>
        <w:p w:rsidR="00DE7651" w:rsidRDefault="00DE2C64" w14:paraId="57BAC8E0" w14:textId="2377064E">
          <w:pPr>
            <w:pStyle w:val="Inhopg3"/>
            <w:tabs>
              <w:tab w:val="right" w:leader="dot" w:pos="9495"/>
            </w:tabs>
            <w:rPr>
              <w:noProof/>
            </w:rPr>
          </w:pPr>
          <w:hyperlink w:history="1" w:anchor="_Toc109895948">
            <w:r w:rsidRPr="008142DC" w:rsidR="00DE7651">
              <w:rPr>
                <w:rStyle w:val="Hyperlink"/>
                <w:noProof/>
              </w:rPr>
              <w:t>Verplaatsen of roteren</w:t>
            </w:r>
            <w:r w:rsidR="00DE7651">
              <w:rPr>
                <w:noProof/>
                <w:webHidden/>
              </w:rPr>
              <w:tab/>
            </w:r>
            <w:r w:rsidR="00DE7651">
              <w:rPr>
                <w:noProof/>
                <w:webHidden/>
              </w:rPr>
              <w:fldChar w:fldCharType="begin"/>
            </w:r>
            <w:r w:rsidR="00DE7651">
              <w:rPr>
                <w:noProof/>
                <w:webHidden/>
              </w:rPr>
              <w:instrText xml:space="preserve"> PAGEREF _Toc109895948 \h </w:instrText>
            </w:r>
            <w:r w:rsidR="00DE7651">
              <w:rPr>
                <w:noProof/>
                <w:webHidden/>
              </w:rPr>
            </w:r>
            <w:r w:rsidR="00DE7651">
              <w:rPr>
                <w:noProof/>
                <w:webHidden/>
              </w:rPr>
              <w:fldChar w:fldCharType="separate"/>
            </w:r>
            <w:r w:rsidR="00702AE5">
              <w:rPr>
                <w:noProof/>
                <w:webHidden/>
              </w:rPr>
              <w:t>37</w:t>
            </w:r>
            <w:r w:rsidR="00DE7651">
              <w:rPr>
                <w:noProof/>
                <w:webHidden/>
              </w:rPr>
              <w:fldChar w:fldCharType="end"/>
            </w:r>
          </w:hyperlink>
        </w:p>
        <w:p w:rsidR="00DE7651" w:rsidRDefault="00DE2C64" w14:paraId="33B9231A" w14:textId="4716C225">
          <w:pPr>
            <w:pStyle w:val="Inhopg3"/>
            <w:tabs>
              <w:tab w:val="right" w:leader="dot" w:pos="9495"/>
            </w:tabs>
            <w:rPr>
              <w:noProof/>
            </w:rPr>
          </w:pPr>
          <w:hyperlink w:history="1" w:anchor="_Toc109895949">
            <w:r w:rsidRPr="008142DC" w:rsidR="00DE7651">
              <w:rPr>
                <w:rStyle w:val="Hyperlink"/>
                <w:noProof/>
              </w:rPr>
              <w:t>Informatie toevoegen</w:t>
            </w:r>
            <w:r w:rsidR="00DE7651">
              <w:rPr>
                <w:noProof/>
                <w:webHidden/>
              </w:rPr>
              <w:tab/>
            </w:r>
            <w:r w:rsidR="00DE7651">
              <w:rPr>
                <w:noProof/>
                <w:webHidden/>
              </w:rPr>
              <w:fldChar w:fldCharType="begin"/>
            </w:r>
            <w:r w:rsidR="00DE7651">
              <w:rPr>
                <w:noProof/>
                <w:webHidden/>
              </w:rPr>
              <w:instrText xml:space="preserve"> PAGEREF _Toc109895949 \h </w:instrText>
            </w:r>
            <w:r w:rsidR="00DE7651">
              <w:rPr>
                <w:noProof/>
                <w:webHidden/>
              </w:rPr>
            </w:r>
            <w:r w:rsidR="00DE7651">
              <w:rPr>
                <w:noProof/>
                <w:webHidden/>
              </w:rPr>
              <w:fldChar w:fldCharType="separate"/>
            </w:r>
            <w:r w:rsidR="00702AE5">
              <w:rPr>
                <w:noProof/>
                <w:webHidden/>
              </w:rPr>
              <w:t>38</w:t>
            </w:r>
            <w:r w:rsidR="00DE7651">
              <w:rPr>
                <w:noProof/>
                <w:webHidden/>
              </w:rPr>
              <w:fldChar w:fldCharType="end"/>
            </w:r>
          </w:hyperlink>
        </w:p>
        <w:p w:rsidR="00DE7651" w:rsidRDefault="00DE2C64" w14:paraId="60845B3C" w14:textId="0610B386">
          <w:pPr>
            <w:pStyle w:val="Inhopg3"/>
            <w:tabs>
              <w:tab w:val="right" w:leader="dot" w:pos="9495"/>
            </w:tabs>
            <w:rPr>
              <w:noProof/>
            </w:rPr>
          </w:pPr>
          <w:hyperlink w:history="1" w:anchor="_Toc109895950">
            <w:r w:rsidRPr="008142DC" w:rsidR="00DE7651">
              <w:rPr>
                <w:rStyle w:val="Hyperlink"/>
                <w:noProof/>
              </w:rPr>
              <w:t>Opslag stoffen</w:t>
            </w:r>
            <w:r w:rsidR="00DE7651">
              <w:rPr>
                <w:noProof/>
                <w:webHidden/>
              </w:rPr>
              <w:tab/>
            </w:r>
            <w:r w:rsidR="00DE7651">
              <w:rPr>
                <w:noProof/>
                <w:webHidden/>
              </w:rPr>
              <w:fldChar w:fldCharType="begin"/>
            </w:r>
            <w:r w:rsidR="00DE7651">
              <w:rPr>
                <w:noProof/>
                <w:webHidden/>
              </w:rPr>
              <w:instrText xml:space="preserve"> PAGEREF _Toc109895950 \h </w:instrText>
            </w:r>
            <w:r w:rsidR="00DE7651">
              <w:rPr>
                <w:noProof/>
                <w:webHidden/>
              </w:rPr>
            </w:r>
            <w:r w:rsidR="00DE7651">
              <w:rPr>
                <w:noProof/>
                <w:webHidden/>
              </w:rPr>
              <w:fldChar w:fldCharType="separate"/>
            </w:r>
            <w:r w:rsidR="00702AE5">
              <w:rPr>
                <w:noProof/>
                <w:webHidden/>
              </w:rPr>
              <w:t>38</w:t>
            </w:r>
            <w:r w:rsidR="00DE7651">
              <w:rPr>
                <w:noProof/>
                <w:webHidden/>
              </w:rPr>
              <w:fldChar w:fldCharType="end"/>
            </w:r>
          </w:hyperlink>
        </w:p>
        <w:p w:rsidR="00DE7651" w:rsidRDefault="00DE2C64" w14:paraId="50ACEEE1" w14:textId="78F1B790">
          <w:pPr>
            <w:pStyle w:val="Inhopg2"/>
            <w:tabs>
              <w:tab w:val="left" w:pos="880"/>
              <w:tab w:val="right" w:leader="dot" w:pos="9495"/>
            </w:tabs>
            <w:rPr>
              <w:noProof/>
            </w:rPr>
          </w:pPr>
          <w:hyperlink w:history="1" w:anchor="_Toc109895951">
            <w:r w:rsidRPr="008142DC" w:rsidR="00DE7651">
              <w:rPr>
                <w:rStyle w:val="Hyperlink"/>
                <w:noProof/>
              </w:rPr>
              <w:t>9.2.</w:t>
            </w:r>
            <w:r w:rsidR="00DE7651">
              <w:rPr>
                <w:noProof/>
              </w:rPr>
              <w:tab/>
            </w:r>
            <w:r w:rsidRPr="008142DC" w:rsidR="00DE7651">
              <w:rPr>
                <w:rStyle w:val="Hyperlink"/>
                <w:noProof/>
              </w:rPr>
              <w:t>Labels</w:t>
            </w:r>
            <w:r w:rsidR="00DE7651">
              <w:rPr>
                <w:noProof/>
                <w:webHidden/>
              </w:rPr>
              <w:tab/>
            </w:r>
            <w:r w:rsidR="00DE7651">
              <w:rPr>
                <w:noProof/>
                <w:webHidden/>
              </w:rPr>
              <w:fldChar w:fldCharType="begin"/>
            </w:r>
            <w:r w:rsidR="00DE7651">
              <w:rPr>
                <w:noProof/>
                <w:webHidden/>
              </w:rPr>
              <w:instrText xml:space="preserve"> PAGEREF _Toc109895951 \h </w:instrText>
            </w:r>
            <w:r w:rsidR="00DE7651">
              <w:rPr>
                <w:noProof/>
                <w:webHidden/>
              </w:rPr>
            </w:r>
            <w:r w:rsidR="00DE7651">
              <w:rPr>
                <w:noProof/>
                <w:webHidden/>
              </w:rPr>
              <w:fldChar w:fldCharType="separate"/>
            </w:r>
            <w:r w:rsidR="00702AE5">
              <w:rPr>
                <w:noProof/>
                <w:webHidden/>
              </w:rPr>
              <w:t>40</w:t>
            </w:r>
            <w:r w:rsidR="00DE7651">
              <w:rPr>
                <w:noProof/>
                <w:webHidden/>
              </w:rPr>
              <w:fldChar w:fldCharType="end"/>
            </w:r>
          </w:hyperlink>
        </w:p>
        <w:p w:rsidR="00DE7651" w:rsidRDefault="00DE2C64" w14:paraId="1554FEAA" w14:textId="07A3B9B6">
          <w:pPr>
            <w:pStyle w:val="Inhopg2"/>
            <w:tabs>
              <w:tab w:val="left" w:pos="880"/>
              <w:tab w:val="right" w:leader="dot" w:pos="9495"/>
            </w:tabs>
            <w:rPr>
              <w:noProof/>
            </w:rPr>
          </w:pPr>
          <w:hyperlink w:history="1" w:anchor="_Toc109895952">
            <w:r w:rsidRPr="008142DC" w:rsidR="00DE7651">
              <w:rPr>
                <w:rStyle w:val="Hyperlink"/>
                <w:noProof/>
              </w:rPr>
              <w:t>9.3.</w:t>
            </w:r>
            <w:r w:rsidR="00DE7651">
              <w:rPr>
                <w:noProof/>
              </w:rPr>
              <w:tab/>
            </w:r>
            <w:r w:rsidRPr="008142DC" w:rsidR="00DE7651">
              <w:rPr>
                <w:rStyle w:val="Hyperlink"/>
                <w:noProof/>
              </w:rPr>
              <w:t>Scheidingen</w:t>
            </w:r>
            <w:r w:rsidR="00DE7651">
              <w:rPr>
                <w:noProof/>
                <w:webHidden/>
              </w:rPr>
              <w:tab/>
            </w:r>
            <w:r w:rsidR="00DE7651">
              <w:rPr>
                <w:noProof/>
                <w:webHidden/>
              </w:rPr>
              <w:fldChar w:fldCharType="begin"/>
            </w:r>
            <w:r w:rsidR="00DE7651">
              <w:rPr>
                <w:noProof/>
                <w:webHidden/>
              </w:rPr>
              <w:instrText xml:space="preserve"> PAGEREF _Toc109895952 \h </w:instrText>
            </w:r>
            <w:r w:rsidR="00DE7651">
              <w:rPr>
                <w:noProof/>
                <w:webHidden/>
              </w:rPr>
            </w:r>
            <w:r w:rsidR="00DE7651">
              <w:rPr>
                <w:noProof/>
                <w:webHidden/>
              </w:rPr>
              <w:fldChar w:fldCharType="separate"/>
            </w:r>
            <w:r w:rsidR="00702AE5">
              <w:rPr>
                <w:noProof/>
                <w:webHidden/>
              </w:rPr>
              <w:t>40</w:t>
            </w:r>
            <w:r w:rsidR="00DE7651">
              <w:rPr>
                <w:noProof/>
                <w:webHidden/>
              </w:rPr>
              <w:fldChar w:fldCharType="end"/>
            </w:r>
          </w:hyperlink>
        </w:p>
        <w:p w:rsidR="00DE7651" w:rsidRDefault="00DE2C64" w14:paraId="78BA79D3" w14:textId="4B30EC60">
          <w:pPr>
            <w:pStyle w:val="Inhopg2"/>
            <w:tabs>
              <w:tab w:val="left" w:pos="880"/>
              <w:tab w:val="right" w:leader="dot" w:pos="9495"/>
            </w:tabs>
            <w:rPr>
              <w:noProof/>
            </w:rPr>
          </w:pPr>
          <w:hyperlink w:history="1" w:anchor="_Toc109895953">
            <w:r w:rsidRPr="008142DC" w:rsidR="00DE7651">
              <w:rPr>
                <w:rStyle w:val="Hyperlink"/>
                <w:noProof/>
              </w:rPr>
              <w:t>9.4.</w:t>
            </w:r>
            <w:r w:rsidR="00DE7651">
              <w:rPr>
                <w:noProof/>
              </w:rPr>
              <w:tab/>
            </w:r>
            <w:r w:rsidRPr="008142DC" w:rsidR="00DE7651">
              <w:rPr>
                <w:rStyle w:val="Hyperlink"/>
                <w:noProof/>
              </w:rPr>
              <w:t>Vlakken</w:t>
            </w:r>
            <w:r w:rsidR="00DE7651">
              <w:rPr>
                <w:noProof/>
                <w:webHidden/>
              </w:rPr>
              <w:tab/>
            </w:r>
            <w:r w:rsidR="00DE7651">
              <w:rPr>
                <w:noProof/>
                <w:webHidden/>
              </w:rPr>
              <w:fldChar w:fldCharType="begin"/>
            </w:r>
            <w:r w:rsidR="00DE7651">
              <w:rPr>
                <w:noProof/>
                <w:webHidden/>
              </w:rPr>
              <w:instrText xml:space="preserve"> PAGEREF _Toc109895953 \h </w:instrText>
            </w:r>
            <w:r w:rsidR="00DE7651">
              <w:rPr>
                <w:noProof/>
                <w:webHidden/>
              </w:rPr>
            </w:r>
            <w:r w:rsidR="00DE7651">
              <w:rPr>
                <w:noProof/>
                <w:webHidden/>
              </w:rPr>
              <w:fldChar w:fldCharType="separate"/>
            </w:r>
            <w:r w:rsidR="00702AE5">
              <w:rPr>
                <w:noProof/>
                <w:webHidden/>
              </w:rPr>
              <w:t>40</w:t>
            </w:r>
            <w:r w:rsidR="00DE7651">
              <w:rPr>
                <w:noProof/>
                <w:webHidden/>
              </w:rPr>
              <w:fldChar w:fldCharType="end"/>
            </w:r>
          </w:hyperlink>
        </w:p>
        <w:p w:rsidR="00466B52" w:rsidRDefault="00466B52" w14:paraId="047E6F86" w14:textId="5E17EAD3">
          <w:r>
            <w:rPr>
              <w:b/>
              <w:bCs/>
            </w:rPr>
            <w:fldChar w:fldCharType="end"/>
          </w:r>
        </w:p>
      </w:sdtContent>
    </w:sdt>
    <w:p w:rsidR="00466B52" w:rsidRDefault="00466B52" w14:paraId="7294EFEF" w14:textId="57486E8A">
      <w:pPr>
        <w:rPr>
          <w:rFonts w:ascii="Calibri" w:hAnsi="Calibri" w:eastAsiaTheme="majorEastAsia" w:cstheme="majorBidi"/>
          <w:color w:val="2F5496" w:themeColor="accent1" w:themeShade="BF"/>
          <w:sz w:val="32"/>
          <w:szCs w:val="32"/>
        </w:rPr>
      </w:pPr>
      <w:r>
        <w:br w:type="page"/>
      </w:r>
    </w:p>
    <w:p w:rsidRPr="001E1F4E" w:rsidR="008E1BEC" w:rsidP="00041266" w:rsidRDefault="51E1E9C7" w14:paraId="66AB9A3C" w14:textId="4197AB57">
      <w:pPr>
        <w:pStyle w:val="Kop1"/>
        <w:numPr>
          <w:ilvl w:val="0"/>
          <w:numId w:val="4"/>
        </w:numPr>
        <w:ind w:left="0" w:firstLine="0"/>
      </w:pPr>
      <w:bookmarkStart w:name="_Toc109895922" w:id="1"/>
      <w:r>
        <w:lastRenderedPageBreak/>
        <w:t>QGIS</w:t>
      </w:r>
      <w:r w:rsidR="177A8C64">
        <w:t>-OIV Plug-in</w:t>
      </w:r>
      <w:r>
        <w:t xml:space="preserve"> </w:t>
      </w:r>
      <w:r w:rsidR="43535D22">
        <w:t>voor gebouwen</w:t>
      </w:r>
      <w:bookmarkEnd w:id="0"/>
      <w:bookmarkEnd w:id="1"/>
    </w:p>
    <w:p w:rsidR="008E1BEC" w:rsidP="00EE5344" w:rsidRDefault="008E1BEC" w14:paraId="66AB9AB4" w14:textId="77CAAE05">
      <w:pPr>
        <w:spacing w:after="45"/>
      </w:pPr>
    </w:p>
    <w:p w:rsidRPr="001E1F4E" w:rsidR="00C93D8D" w:rsidP="00041266" w:rsidRDefault="649D7ABA" w14:paraId="2F66E0C4" w14:textId="77CAAE05">
      <w:pPr>
        <w:pStyle w:val="Kop2"/>
        <w:numPr>
          <w:ilvl w:val="1"/>
          <w:numId w:val="5"/>
        </w:numPr>
        <w:ind w:left="0" w:firstLine="0"/>
      </w:pPr>
      <w:bookmarkStart w:name="_topic_10PluginOIV" w:id="2"/>
      <w:bookmarkStart w:name="_Toc109741833" w:id="3"/>
      <w:bookmarkStart w:name="_Toc109895923" w:id="4"/>
      <w:bookmarkEnd w:id="2"/>
      <w:r>
        <w:t>QGis</w:t>
      </w:r>
      <w:bookmarkEnd w:id="3"/>
      <w:bookmarkEnd w:id="4"/>
    </w:p>
    <w:p w:rsidR="00C93D8D" w:rsidP="00EE5344" w:rsidRDefault="00C93D8D" w14:paraId="3C87B5F3" w14:textId="77CAAE05">
      <w:r>
        <w:t>QGis is een open source programma voor het maken, bewerken en analyseren van kaartmateriaal.</w:t>
      </w:r>
    </w:p>
    <w:p w:rsidR="00865387" w:rsidP="00865387" w:rsidRDefault="00C93D8D" w14:paraId="5C703ACA" w14:textId="66A80A53">
      <w:r>
        <w:t>Bereikbaarheidskaarten zijn ook kaarten. Omdat we voor het tekenen van bereikbaarheidskaarten veel dezelfde handelingen herhalen, is er een Plug-In (soort extra programma binnen Q-Gis) gebouwd om dit makkelijker te maken.</w:t>
      </w:r>
    </w:p>
    <w:p w:rsidR="008E1BEC" w:rsidP="00041266" w:rsidRDefault="00F26F96" w14:paraId="66AB9AB9" w14:textId="005BCA65">
      <w:pPr>
        <w:pStyle w:val="Kop2"/>
        <w:numPr>
          <w:ilvl w:val="1"/>
          <w:numId w:val="5"/>
        </w:numPr>
        <w:ind w:left="0" w:firstLine="0"/>
      </w:pPr>
      <w:bookmarkStart w:name="_Toc109741834" w:id="5"/>
      <w:bookmarkStart w:name="_Toc109895924" w:id="6"/>
      <w:r>
        <w:t xml:space="preserve">Werken met de </w:t>
      </w:r>
      <w:r w:rsidR="177A8C64">
        <w:t xml:space="preserve">OIV </w:t>
      </w:r>
      <w:r w:rsidR="1F1FF2EE">
        <w:t>Plug-in</w:t>
      </w:r>
      <w:bookmarkEnd w:id="5"/>
      <w:bookmarkEnd w:id="6"/>
    </w:p>
    <w:p w:rsidR="00C30EFE" w:rsidP="00EE5344" w:rsidRDefault="00C30EFE" w14:paraId="557FFA6A" w14:textId="70533170">
      <w:pPr>
        <w:pStyle w:val="Geenafstand"/>
      </w:pPr>
    </w:p>
    <w:p w:rsidR="008E1BEC" w:rsidP="00EE5344" w:rsidRDefault="00F26F96" w14:paraId="09BB4E67" w14:textId="3E963A14">
      <w:pPr>
        <w:pStyle w:val="Geenafstand"/>
      </w:pPr>
      <w:r>
        <w:t>Dit document beschrijft het werken met de</w:t>
      </w:r>
      <w:r w:rsidR="00C93D8D">
        <w:t>ze</w:t>
      </w:r>
      <w:r>
        <w:t xml:space="preserve"> </w:t>
      </w:r>
      <w:r w:rsidR="00FB55EE">
        <w:t>plug-in</w:t>
      </w:r>
      <w:r w:rsidR="000D01F7">
        <w:t xml:space="preserve"> voor het tekenen van operationele objectinformatie van gebouwen</w:t>
      </w:r>
      <w:r>
        <w:t xml:space="preserve">. </w:t>
      </w:r>
    </w:p>
    <w:p w:rsidR="00C93D8D" w:rsidP="00EE5344" w:rsidRDefault="00F26F96" w14:paraId="247FBFC4" w14:textId="0CF79CB2">
      <w:pPr>
        <w:pStyle w:val="Geenafstand"/>
      </w:pPr>
      <w:r>
        <w:t xml:space="preserve">Bij het werken met de </w:t>
      </w:r>
      <w:r w:rsidR="00CA2E08">
        <w:t xml:space="preserve">OIV </w:t>
      </w:r>
      <w:r w:rsidR="00FB55EE">
        <w:t>plug-in</w:t>
      </w:r>
      <w:r>
        <w:t xml:space="preserve"> worden lagen automatisch op bewerken gezet en weer afgesloten en voeg je makkelijk symbolen toe, waarbij je maar één keer het object hoeft te selecteren. Het verdient de voorkeur om met de </w:t>
      </w:r>
      <w:r w:rsidR="00FB55EE">
        <w:t>plug-in</w:t>
      </w:r>
      <w:r>
        <w:t xml:space="preserve"> te werken vanwege dat er automatische handelingen gedaan worden om de informatie te koppelen aan het repressief object.</w:t>
      </w:r>
    </w:p>
    <w:p w:rsidR="00CB6994" w:rsidP="00EE5344" w:rsidRDefault="00F07C19" w14:paraId="58D71B39" w14:textId="78CFE930">
      <w:pPr>
        <w:pStyle w:val="Geenafstand"/>
      </w:pPr>
      <w:r>
        <w:rPr>
          <w:noProof/>
        </w:rPr>
        <mc:AlternateContent>
          <mc:Choice Requires="wps">
            <w:drawing>
              <wp:anchor distT="0" distB="0" distL="114300" distR="114300" simplePos="0" relativeHeight="251658244" behindDoc="0" locked="0" layoutInCell="1" allowOverlap="1" wp14:anchorId="445C7D24" wp14:editId="588718BE">
                <wp:simplePos x="0" y="0"/>
                <wp:positionH relativeFrom="margin">
                  <wp:align>center</wp:align>
                </wp:positionH>
                <wp:positionV relativeFrom="paragraph">
                  <wp:posOffset>3443061</wp:posOffset>
                </wp:positionV>
                <wp:extent cx="4604385" cy="635"/>
                <wp:effectExtent l="0" t="0" r="5715" b="0"/>
                <wp:wrapSquare wrapText="bothSides"/>
                <wp:docPr id="14" name="Tekstvak 14"/>
                <wp:cNvGraphicFramePr/>
                <a:graphic xmlns:a="http://schemas.openxmlformats.org/drawingml/2006/main">
                  <a:graphicData uri="http://schemas.microsoft.com/office/word/2010/wordprocessingShape">
                    <wps:wsp>
                      <wps:cNvSpPr txBox="1"/>
                      <wps:spPr>
                        <a:xfrm>
                          <a:off x="0" y="0"/>
                          <a:ext cx="4604385" cy="635"/>
                        </a:xfrm>
                        <a:prstGeom prst="rect">
                          <a:avLst/>
                        </a:prstGeom>
                        <a:solidFill>
                          <a:prstClr val="white"/>
                        </a:solidFill>
                        <a:ln>
                          <a:noFill/>
                        </a:ln>
                      </wps:spPr>
                      <wps:txbx>
                        <w:txbxContent>
                          <w:p w:rsidR="00082093" w:rsidP="009F4548" w:rsidRDefault="00082093" w14:paraId="35F60A18" w14:textId="331A9D2D">
                            <w:pPr>
                              <w:pStyle w:val="Bijschrift"/>
                              <w:jc w:val="center"/>
                            </w:pPr>
                            <w:r>
                              <w:t xml:space="preserve">Figuur </w:t>
                            </w:r>
                            <w:r>
                              <w:fldChar w:fldCharType="begin"/>
                            </w:r>
                            <w:r>
                              <w:instrText>SEQ Figuur \* ARABIC</w:instrText>
                            </w:r>
                            <w:r>
                              <w:fldChar w:fldCharType="separate"/>
                            </w:r>
                            <w:r>
                              <w:rPr>
                                <w:noProof/>
                              </w:rPr>
                              <w:t>1</w:t>
                            </w:r>
                            <w:r>
                              <w:fldChar w:fldCharType="end"/>
                            </w:r>
                            <w:r>
                              <w:tab/>
                            </w:r>
                            <w:r>
                              <w:t>QGis met OIV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2DB2D67">
              <v:shapetype id="_x0000_t202" coordsize="21600,21600" o:spt="202" path="m,l,21600r21600,l21600,xe" w14:anchorId="445C7D24">
                <v:stroke joinstyle="miter"/>
                <v:path gradientshapeok="t" o:connecttype="rect"/>
              </v:shapetype>
              <v:shape id="Tekstvak 14" style="position:absolute;margin-left:0;margin-top:271.1pt;width:362.55pt;height:.05pt;z-index:251658244;visibility:visible;mso-wrap-style:square;mso-wrap-distance-left:9pt;mso-wrap-distance-top:0;mso-wrap-distance-right:9pt;mso-wrap-distance-bottom:0;mso-position-horizontal:center;mso-position-horizontal-relative:margin;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">
                <v:textbox style="mso-fit-shape-to-text:t" inset="0,0,0,0">
                  <w:txbxContent>
                    <w:p w:rsidR="00082093" w:rsidP="009F4548" w:rsidRDefault="00082093" w14:paraId="4FCCE0BD" w14:textId="331A9D2D">
                      <w:pPr>
                        <w:pStyle w:val="Bijschrift"/>
                        <w:jc w:val="center"/>
                      </w:pPr>
                      <w:r>
                        <w:t xml:space="preserve">Figuur </w:t>
                      </w:r>
                      <w:r>
                        <w:fldChar w:fldCharType="begin"/>
                      </w:r>
                      <w:r>
                        <w:instrText>SEQ Figuur \* ARABIC</w:instrText>
                      </w:r>
                      <w:r>
                        <w:fldChar w:fldCharType="separate"/>
                      </w:r>
                      <w:r>
                        <w:rPr>
                          <w:noProof/>
                        </w:rPr>
                        <w:t>1</w:t>
                      </w:r>
                      <w:r>
                        <w:fldChar w:fldCharType="end"/>
                      </w:r>
                      <w:r>
                        <w:tab/>
                      </w:r>
                      <w:r>
                        <w:t>QGis met OIV Plug-in</w:t>
                      </w:r>
                    </w:p>
                  </w:txbxContent>
                </v:textbox>
                <w10:wrap type="square" anchorx="margin"/>
              </v:shape>
            </w:pict>
          </mc:Fallback>
        </mc:AlternateContent>
      </w:r>
    </w:p>
    <w:p w:rsidR="00CB6994" w:rsidP="00EE5344" w:rsidRDefault="009F4548" w14:paraId="25E8BFAB" w14:textId="44E3F8E3">
      <w:pPr>
        <w:pStyle w:val="Geenafstand"/>
      </w:pPr>
      <w:r>
        <w:rPr>
          <w:noProof/>
        </w:rPr>
        <mc:AlternateContent>
          <mc:Choice Requires="wpg">
            <w:drawing>
              <wp:anchor distT="0" distB="0" distL="114300" distR="114300" simplePos="0" relativeHeight="251658242" behindDoc="0" locked="0" layoutInCell="1" allowOverlap="1" wp14:anchorId="16645927" wp14:editId="51CD205E">
                <wp:simplePos x="0" y="0"/>
                <wp:positionH relativeFrom="margin">
                  <wp:posOffset>892175</wp:posOffset>
                </wp:positionH>
                <wp:positionV relativeFrom="paragraph">
                  <wp:posOffset>93345</wp:posOffset>
                </wp:positionV>
                <wp:extent cx="4110355" cy="2966085"/>
                <wp:effectExtent l="190500" t="190500" r="194945" b="196215"/>
                <wp:wrapTopAndBottom/>
                <wp:docPr id="25" name="Groep 25"/>
                <wp:cNvGraphicFramePr/>
                <a:graphic xmlns:a="http://schemas.openxmlformats.org/drawingml/2006/main">
                  <a:graphicData uri="http://schemas.microsoft.com/office/word/2010/wordprocessingGroup">
                    <wpg:wgp>
                      <wpg:cNvGrpSpPr/>
                      <wpg:grpSpPr>
                        <a:xfrm>
                          <a:off x="0" y="0"/>
                          <a:ext cx="4110355" cy="2966085"/>
                          <a:chOff x="638941" y="-8839"/>
                          <a:chExt cx="3726180" cy="2752585"/>
                        </a:xfrm>
                      </wpg:grpSpPr>
                      <pic:pic xmlns:pic="http://schemas.openxmlformats.org/drawingml/2006/picture">
                        <pic:nvPicPr>
                          <pic:cNvPr id="1" name="Afbeelding 1"/>
                          <pic:cNvPicPr>
                            <a:picLocks noChangeAspect="1"/>
                          </pic:cNvPicPr>
                        </pic:nvPicPr>
                        <pic:blipFill rotWithShape="1">
                          <a:blip r:embed="rId11">
                            <a:extLst>
                              <a:ext uri="{28A0092B-C50C-407E-A947-70E740481C1C}">
                                <a14:useLocalDpi xmlns:a14="http://schemas.microsoft.com/office/drawing/2010/main" val="0"/>
                              </a:ext>
                            </a:extLst>
                          </a:blip>
                          <a:srcRect l="321" t="912"/>
                          <a:stretch/>
                        </pic:blipFill>
                        <pic:spPr bwMode="auto">
                          <a:xfrm>
                            <a:off x="638941" y="-8839"/>
                            <a:ext cx="3726180" cy="2607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 name="Afbeelding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785730" y="1169581"/>
                            <a:ext cx="1388110" cy="1574165"/>
                          </a:xfrm>
                          <a:prstGeom prst="rect">
                            <a:avLst/>
                          </a:prstGeom>
                          <a:ln>
                            <a:noFill/>
                          </a:ln>
                          <a:effectLst>
                            <a:outerShdw blurRad="190500" algn="tl" rotWithShape="0">
                              <a:srgbClr val="000000">
                                <a:alpha val="70000"/>
                              </a:srgbClr>
                            </a:outerShdw>
                          </a:effectLst>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0E98DD3">
              <v:group id="Groep 25" style="position:absolute;margin-left:70.25pt;margin-top:7.35pt;width:323.65pt;height:233.55pt;z-index:251658242;mso-position-horizontal-relative:margin;mso-width-relative:margin;mso-height-relative:margin" coordsize="37261,27525" coordorigin="6389,-88" o:spid="_x0000_s1026" w14:anchorId="0C1393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Afbeelding 1" style="position:absolute;left:6389;top:-88;width:37262;height:2607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">
                  <v:imagedata cropleft="210f" croptop="598f" o:title="" r:id="rId13"/>
                  <v:shadow on="t" color="black" opacity="45875f" offset="0,0" origin="-.5,-.5"/>
                  <v:path arrowok="t"/>
                </v:shape>
                <v:shape id="Afbeelding 2" style="position:absolute;left:27857;top:11695;width:13881;height:1574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">
                  <v:imagedata o:title="" r:id="rId14"/>
                  <v:shadow on="t" color="black" opacity="45875f" offset="0,0" origin="-.5,-.5"/>
                  <v:path arrowok="t"/>
                </v:shape>
                <w10:wrap type="topAndBottom" anchorx="margin"/>
              </v:group>
            </w:pict>
          </mc:Fallback>
        </mc:AlternateContent>
      </w:r>
    </w:p>
    <w:p w:rsidRPr="001E1F4E" w:rsidR="00F26F96" w:rsidP="00041266" w:rsidRDefault="00F26F96" w14:paraId="7BE705DF" w14:textId="1C26DF6C">
      <w:pPr>
        <w:pStyle w:val="Kop2"/>
        <w:numPr>
          <w:ilvl w:val="1"/>
          <w:numId w:val="5"/>
        </w:numPr>
        <w:ind w:left="0" w:firstLine="0"/>
      </w:pPr>
      <w:bookmarkStart w:name="_Toc109741835" w:id="7"/>
      <w:bookmarkStart w:name="_Toc109895925" w:id="8"/>
      <w:r>
        <w:t>S</w:t>
      </w:r>
      <w:r w:rsidR="16CFD5BD">
        <w:t>tart QGis</w:t>
      </w:r>
      <w:bookmarkEnd w:id="7"/>
      <w:bookmarkEnd w:id="8"/>
    </w:p>
    <w:p w:rsidR="00384543" w:rsidP="00EE5344" w:rsidRDefault="00384543" w14:paraId="3C2BEF1F" w14:textId="339BE2DB"/>
    <w:p w:rsidR="39345607" w:rsidP="00041266" w:rsidRDefault="16CFD5BD" w14:paraId="7A05052B" w14:textId="781AEE11">
      <w:pPr>
        <w:pStyle w:val="Lijstalinea"/>
        <w:numPr>
          <w:ilvl w:val="0"/>
          <w:numId w:val="13"/>
        </w:numPr>
      </w:pPr>
      <w:r w:rsidRPr="53DE2F64">
        <w:rPr>
          <w:b/>
          <w:bCs/>
        </w:rPr>
        <w:t xml:space="preserve">Open QGis met de VRK OIV-database </w:t>
      </w:r>
      <w:r w:rsidR="00384543">
        <w:t>door dubbel te klikken op</w:t>
      </w:r>
      <w:r>
        <w:t xml:space="preserve"> de </w:t>
      </w:r>
      <w:r w:rsidR="00384543">
        <w:t>desktop-</w:t>
      </w:r>
      <w:r>
        <w:t>snelkoppeling:</w:t>
      </w:r>
    </w:p>
    <w:p w:rsidR="00CA2E08" w:rsidP="00EE5344" w:rsidRDefault="39345607" w14:paraId="6F6FBABD" w14:textId="77CAAE05">
      <w:pPr>
        <w:keepNext/>
        <w:jc w:val="center"/>
      </w:pPr>
      <w:r>
        <w:rPr>
          <w:noProof/>
        </w:rPr>
        <w:drawing>
          <wp:inline distT="0" distB="0" distL="0" distR="0" wp14:anchorId="7A51205C" wp14:editId="455F8CD7">
            <wp:extent cx="1133475" cy="876300"/>
            <wp:effectExtent l="0" t="0" r="0" b="0"/>
            <wp:docPr id="44640889" name="Afbeelding 4464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640889"/>
                    <pic:cNvPicPr/>
                  </pic:nvPicPr>
                  <pic:blipFill>
                    <a:blip r:embed="rId15">
                      <a:extLst>
                        <a:ext uri="{28A0092B-C50C-407E-A947-70E740481C1C}">
                          <a14:useLocalDpi xmlns:a14="http://schemas.microsoft.com/office/drawing/2010/main" val="0"/>
                        </a:ext>
                      </a:extLst>
                    </a:blip>
                    <a:stretch>
                      <a:fillRect/>
                    </a:stretch>
                  </pic:blipFill>
                  <pic:spPr>
                    <a:xfrm>
                      <a:off x="0" y="0"/>
                      <a:ext cx="1133475" cy="876300"/>
                    </a:xfrm>
                    <a:prstGeom prst="rect">
                      <a:avLst/>
                    </a:prstGeom>
                  </pic:spPr>
                </pic:pic>
              </a:graphicData>
            </a:graphic>
          </wp:inline>
        </w:drawing>
      </w:r>
    </w:p>
    <w:p w:rsidR="00CA2E08" w:rsidP="00EE5344" w:rsidRDefault="00CA2E08" w14:paraId="2C5BCF49" w14:textId="368BA0F2">
      <w:pPr>
        <w:pStyle w:val="Bijschrift"/>
        <w:jc w:val="center"/>
      </w:pPr>
      <w:r>
        <w:t xml:space="preserve">Figuur </w:t>
      </w:r>
      <w:r>
        <w:fldChar w:fldCharType="begin"/>
      </w:r>
      <w:r>
        <w:instrText>SEQ Figuur \* ARABIC</w:instrText>
      </w:r>
      <w:r>
        <w:fldChar w:fldCharType="separate"/>
      </w:r>
      <w:r w:rsidR="00702AE5">
        <w:rPr>
          <w:noProof/>
        </w:rPr>
        <w:t>2</w:t>
      </w:r>
      <w:r>
        <w:fldChar w:fldCharType="end"/>
      </w:r>
      <w:r>
        <w:tab/>
      </w:r>
      <w:r>
        <w:t>Snelkoppeling op bureaublad</w:t>
      </w:r>
    </w:p>
    <w:p w:rsidR="39345607" w:rsidP="00EE5344" w:rsidRDefault="39345607" w14:paraId="0C73991F" w14:textId="77CAAE05"/>
    <w:p w:rsidR="00C93D8D" w:rsidP="00EE5344" w:rsidRDefault="00C93D8D" w14:paraId="68126384" w14:textId="7ACB4A0E">
      <w:pPr>
        <w:pStyle w:val="Geenafstand"/>
      </w:pPr>
      <w:r>
        <w:lastRenderedPageBreak/>
        <w:t>VRK:</w:t>
      </w:r>
    </w:p>
    <w:p w:rsidR="00C93D8D" w:rsidP="00EE5344" w:rsidRDefault="00C93D8D" w14:paraId="2480BFE8" w14:textId="77CAAE05">
      <w:pPr>
        <w:pStyle w:val="Geenafstand"/>
      </w:pPr>
      <w:r>
        <w:t xml:space="preserve">Er verschijnt een foutmelding over het opslaan van het project. </w:t>
      </w:r>
      <w:r w:rsidRPr="3790E0EF">
        <w:rPr>
          <w:b/>
        </w:rPr>
        <w:t>Kies voor 'discard’.</w:t>
      </w:r>
    </w:p>
    <w:p w:rsidR="00C93D8D" w:rsidP="00EE5344" w:rsidRDefault="00C93D8D" w14:paraId="12DA6A9E" w14:textId="0886A665"/>
    <w:p w:rsidRPr="00384543" w:rsidR="00384543" w:rsidP="00EE5344" w:rsidRDefault="00384543" w14:paraId="5B7FECF9" w14:textId="06AB1EFF">
      <w:pPr>
        <w:rPr>
          <w:color w:val="A6A6A6" w:themeColor="background1" w:themeShade="A6"/>
        </w:rPr>
      </w:pPr>
      <w:r w:rsidRPr="00384543">
        <w:rPr>
          <w:color w:val="A6A6A6" w:themeColor="background1" w:themeShade="A6"/>
        </w:rPr>
        <w:t>25-7-2022- tijdelijk</w:t>
      </w:r>
      <w:r>
        <w:rPr>
          <w:color w:val="A6A6A6" w:themeColor="background1" w:themeShade="A6"/>
        </w:rPr>
        <w:t xml:space="preserve"> - </w:t>
      </w:r>
      <w:r w:rsidRPr="00384543">
        <w:rPr>
          <w:color w:val="A6A6A6" w:themeColor="background1" w:themeShade="A6"/>
        </w:rPr>
        <w:t>Er verschijnt foutmelding:</w:t>
      </w:r>
    </w:p>
    <w:p w:rsidRPr="00384543" w:rsidR="00384543" w:rsidP="00384543" w:rsidRDefault="00384543" w14:paraId="4FF06C32" w14:textId="34C8223B">
      <w:pPr>
        <w:spacing w:after="0"/>
        <w:jc w:val="center"/>
        <w:rPr>
          <w:color w:val="A6A6A6" w:themeColor="background1" w:themeShade="A6"/>
        </w:rPr>
      </w:pPr>
      <w:r w:rsidRPr="00384543">
        <w:rPr>
          <w:noProof/>
          <w:color w:val="A6A6A6" w:themeColor="background1" w:themeShade="A6"/>
        </w:rPr>
        <w:drawing>
          <wp:anchor distT="0" distB="0" distL="114300" distR="114300" simplePos="0" relativeHeight="251658271" behindDoc="0" locked="0" layoutInCell="1" allowOverlap="1" wp14:anchorId="414480CB" wp14:editId="7DAAF403">
            <wp:simplePos x="0" y="0"/>
            <wp:positionH relativeFrom="column">
              <wp:posOffset>657225</wp:posOffset>
            </wp:positionH>
            <wp:positionV relativeFrom="paragraph">
              <wp:posOffset>-3810</wp:posOffset>
            </wp:positionV>
            <wp:extent cx="4714875" cy="3030814"/>
            <wp:effectExtent l="0" t="0" r="0" b="0"/>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14875" cy="3030814"/>
                    </a:xfrm>
                    <a:prstGeom prst="rect">
                      <a:avLst/>
                    </a:prstGeom>
                  </pic:spPr>
                </pic:pic>
              </a:graphicData>
            </a:graphic>
          </wp:anchor>
        </w:drawing>
      </w:r>
    </w:p>
    <w:p w:rsidRPr="00384543" w:rsidR="00384543" w:rsidP="00384543" w:rsidRDefault="00384543" w14:paraId="6F19CB21" w14:textId="62422FC4">
      <w:pPr>
        <w:spacing w:after="0"/>
        <w:rPr>
          <w:color w:val="A6A6A6" w:themeColor="background1" w:themeShade="A6"/>
        </w:rPr>
      </w:pPr>
      <w:r w:rsidRPr="00384543">
        <w:rPr>
          <w:color w:val="A6A6A6" w:themeColor="background1" w:themeShade="A6"/>
        </w:rPr>
        <w:t xml:space="preserve">Kies voor Niet beschikbare lagen verwijderen. Tenzij dit alsnog foutmeldingen geeft, dan niet beschikbare lagen behouden. </w:t>
      </w:r>
    </w:p>
    <w:p w:rsidRPr="00384543" w:rsidR="00384543" w:rsidP="00384543" w:rsidRDefault="00384543" w14:paraId="202F4DD8" w14:textId="6DFF10EF">
      <w:pPr>
        <w:spacing w:after="0"/>
        <w:rPr>
          <w:color w:val="A6A6A6" w:themeColor="background1" w:themeShade="A6"/>
        </w:rPr>
      </w:pPr>
      <w:r w:rsidRPr="00384543">
        <w:rPr>
          <w:color w:val="A6A6A6" w:themeColor="background1" w:themeShade="A6"/>
        </w:rPr>
        <w:t>Dit wordt opgelost met de volgende release van de plug-in.</w:t>
      </w:r>
    </w:p>
    <w:p w:rsidR="00384543" w:rsidP="00EE5344" w:rsidRDefault="00384543" w14:paraId="35C4106A" w14:textId="6388504F"/>
    <w:p w:rsidR="00384543" w:rsidP="00EE5344" w:rsidRDefault="00384543" w14:paraId="7F7DD1EB" w14:textId="6041041B">
      <w:r>
        <w:t>De regio verschijnt met blauwe pictogrammen voor de OIV-objecten:</w:t>
      </w:r>
    </w:p>
    <w:p w:rsidR="00384543" w:rsidP="00384543" w:rsidRDefault="00384543" w14:paraId="3999E602" w14:textId="77777777">
      <w:pPr>
        <w:keepNext/>
      </w:pPr>
      <w:r>
        <w:rPr>
          <w:noProof/>
        </w:rPr>
        <w:drawing>
          <wp:inline distT="0" distB="0" distL="0" distR="0" wp14:anchorId="782222BE" wp14:editId="2260041D">
            <wp:extent cx="6035675" cy="364680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5675" cy="3646805"/>
                    </a:xfrm>
                    <a:prstGeom prst="rect">
                      <a:avLst/>
                    </a:prstGeom>
                  </pic:spPr>
                </pic:pic>
              </a:graphicData>
            </a:graphic>
          </wp:inline>
        </w:drawing>
      </w:r>
    </w:p>
    <w:p w:rsidR="00384543" w:rsidP="00384543" w:rsidRDefault="00384543" w14:paraId="6019A32E" w14:textId="68BA47AF">
      <w:pPr>
        <w:pStyle w:val="Bijschrift"/>
        <w:jc w:val="center"/>
      </w:pPr>
      <w:r>
        <w:t xml:space="preserve">Figuur </w:t>
      </w:r>
      <w:r>
        <w:fldChar w:fldCharType="begin"/>
      </w:r>
      <w:r>
        <w:instrText>SEQ Figuur \* ARABIC</w:instrText>
      </w:r>
      <w:r>
        <w:fldChar w:fldCharType="separate"/>
      </w:r>
      <w:r w:rsidR="00702AE5">
        <w:rPr>
          <w:noProof/>
        </w:rPr>
        <w:t>3</w:t>
      </w:r>
      <w:r>
        <w:fldChar w:fldCharType="end"/>
      </w:r>
      <w:r>
        <w:t xml:space="preserve"> Startscherm QGis met regiokaart</w:t>
      </w:r>
    </w:p>
    <w:p w:rsidRPr="00AC5B7E" w:rsidR="008E1BEC" w:rsidP="00041266" w:rsidRDefault="00F26F96" w14:paraId="66AB9AC6" w14:textId="216698B1">
      <w:pPr>
        <w:pStyle w:val="Kop2"/>
        <w:numPr>
          <w:ilvl w:val="1"/>
          <w:numId w:val="5"/>
        </w:numPr>
        <w:ind w:left="0" w:firstLine="0"/>
      </w:pPr>
      <w:bookmarkStart w:name="_topic_11Openen" w:id="9"/>
      <w:bookmarkStart w:name="_Toc109741836" w:id="10"/>
      <w:bookmarkStart w:name="_Toc109895926" w:id="11"/>
      <w:bookmarkEnd w:id="9"/>
      <w:r>
        <w:lastRenderedPageBreak/>
        <w:t>OIV-Plugin openen</w:t>
      </w:r>
      <w:bookmarkEnd w:id="10"/>
      <w:bookmarkEnd w:id="11"/>
    </w:p>
    <w:p w:rsidR="00F92E0E" w:rsidP="00F92E0E" w:rsidRDefault="00F92E0E" w14:paraId="2D3C733D" w14:textId="77777777">
      <w:pPr>
        <w:pStyle w:val="Geenafstand"/>
        <w:ind w:left="360"/>
      </w:pPr>
    </w:p>
    <w:p w:rsidR="00F92E0E" w:rsidP="00041266" w:rsidRDefault="175CB5BD" w14:paraId="6AA92C67" w14:textId="77777777">
      <w:pPr>
        <w:pStyle w:val="Geenafstand"/>
        <w:numPr>
          <w:ilvl w:val="0"/>
          <w:numId w:val="13"/>
        </w:numPr>
      </w:pPr>
      <w:r w:rsidRPr="53DE2F64">
        <w:rPr>
          <w:b/>
          <w:bCs/>
        </w:rPr>
        <w:t xml:space="preserve">Klik in de werkbalk OIV Objecten </w:t>
      </w:r>
      <w:r w:rsidRPr="53DE2F64" w:rsidR="00F26F96">
        <w:rPr>
          <w:b/>
          <w:bCs/>
        </w:rPr>
        <w:t>op het icoon van de “OIV objecten”</w:t>
      </w:r>
      <w:r w:rsidR="00F26F96">
        <w:t xml:space="preserve"> </w:t>
      </w:r>
      <w:r w:rsidR="00F26F96">
        <w:rPr>
          <w:noProof/>
        </w:rPr>
        <w:drawing>
          <wp:inline distT="0" distB="0" distL="0" distR="0" wp14:anchorId="66AB9C4F" wp14:editId="588A8B19">
            <wp:extent cx="318134" cy="295939"/>
            <wp:effectExtent l="0" t="0" r="6350" b="889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4"/>
                    <pic:cNvPicPr/>
                  </pic:nvPicPr>
                  <pic:blipFill>
                    <a:blip r:embed="rId18">
                      <a:extLst>
                        <a:ext uri="{28A0092B-C50C-407E-A947-70E740481C1C}">
                          <a14:useLocalDpi xmlns:a14="http://schemas.microsoft.com/office/drawing/2010/main" val="0"/>
                        </a:ext>
                      </a:extLst>
                    </a:blip>
                    <a:stretch>
                      <a:fillRect/>
                    </a:stretch>
                  </pic:blipFill>
                  <pic:spPr>
                    <a:xfrm>
                      <a:off x="0" y="0"/>
                      <a:ext cx="318134" cy="295939"/>
                    </a:xfrm>
                    <a:prstGeom prst="rect">
                      <a:avLst/>
                    </a:prstGeom>
                  </pic:spPr>
                </pic:pic>
              </a:graphicData>
            </a:graphic>
          </wp:inline>
        </w:drawing>
      </w:r>
      <w:r w:rsidR="00F26F96">
        <w:t xml:space="preserve"> </w:t>
      </w:r>
    </w:p>
    <w:p w:rsidR="00C93D8D" w:rsidP="00EE5344" w:rsidRDefault="00F92E0E" w14:paraId="2A4F7D77" w14:textId="1C6323E9">
      <w:pPr>
        <w:pStyle w:val="Geenafstand"/>
      </w:pPr>
      <w:r>
        <w:t xml:space="preserve">De OIV </w:t>
      </w:r>
      <w:r w:rsidR="00F26F96">
        <w:t>Plug</w:t>
      </w:r>
      <w:r>
        <w:t>-</w:t>
      </w:r>
      <w:r w:rsidR="00F26F96">
        <w:t xml:space="preserve">in </w:t>
      </w:r>
      <w:r w:rsidR="00C93D8D">
        <w:t>wordt geopend, een extra scherm i</w:t>
      </w:r>
      <w:r>
        <w:t>s zichtbaar rechts; de widget.</w:t>
      </w:r>
    </w:p>
    <w:p w:rsidR="00F92E0E" w:rsidP="00F92E0E" w:rsidRDefault="00F92E0E" w14:paraId="5E7C3219" w14:textId="77777777">
      <w:pPr>
        <w:pStyle w:val="Geenafstand"/>
      </w:pPr>
    </w:p>
    <w:p w:rsidR="00F92E0E" w:rsidP="00F92E0E" w:rsidRDefault="00F92E0E" w14:paraId="0067D649" w14:textId="535FCCD3">
      <w:pPr>
        <w:pStyle w:val="Geenafstand"/>
      </w:pPr>
      <w:r>
        <w:t>In de werkbalk is ver versienummer van de OIV Plug-in zichtbaar. Stem dit af met je Gis coördinator voor de juiste versie die gebruikt wordt binnen de eigen organisatie. In dit venster staat ook aangegeven in welke bouwlaag op dit moment gewerkt wordt.</w:t>
      </w:r>
    </w:p>
    <w:p w:rsidR="00384543" w:rsidP="00384543" w:rsidRDefault="00384543" w14:paraId="704FA385" w14:textId="77777777">
      <w:pPr>
        <w:pStyle w:val="Geenafstand"/>
      </w:pPr>
    </w:p>
    <w:p w:rsidR="00384543" w:rsidP="00384543" w:rsidRDefault="00384543" w14:paraId="7B316422" w14:textId="77777777">
      <w:pPr>
        <w:keepNext/>
        <w:jc w:val="center"/>
      </w:pPr>
      <w:r>
        <w:t xml:space="preserve">   </w:t>
      </w:r>
      <w:r>
        <w:tab/>
      </w:r>
      <w:r>
        <w:rPr>
          <w:noProof/>
        </w:rPr>
        <w:drawing>
          <wp:inline distT="0" distB="0" distL="0" distR="0" wp14:anchorId="6A0ED5B7" wp14:editId="5607319F">
            <wp:extent cx="3000375" cy="457200"/>
            <wp:effectExtent l="0" t="0" r="952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pic:nvPicPr>
                  <pic:blipFill>
                    <a:blip r:embed="rId19">
                      <a:extLst>
                        <a:ext uri="{28A0092B-C50C-407E-A947-70E740481C1C}">
                          <a14:useLocalDpi xmlns:a14="http://schemas.microsoft.com/office/drawing/2010/main" val="0"/>
                        </a:ext>
                      </a:extLst>
                    </a:blip>
                    <a:stretch>
                      <a:fillRect/>
                    </a:stretch>
                  </pic:blipFill>
                  <pic:spPr>
                    <a:xfrm>
                      <a:off x="0" y="0"/>
                      <a:ext cx="3000375" cy="457200"/>
                    </a:xfrm>
                    <a:prstGeom prst="rect">
                      <a:avLst/>
                    </a:prstGeom>
                  </pic:spPr>
                </pic:pic>
              </a:graphicData>
            </a:graphic>
          </wp:inline>
        </w:drawing>
      </w:r>
    </w:p>
    <w:p w:rsidR="00384543" w:rsidP="00384543" w:rsidRDefault="00384543" w14:paraId="30DB59C0" w14:textId="3AED52C5">
      <w:pPr>
        <w:pStyle w:val="Bijschrift"/>
        <w:jc w:val="center"/>
      </w:pPr>
      <w:r>
        <w:t xml:space="preserve">Figuur </w:t>
      </w:r>
      <w:r>
        <w:fldChar w:fldCharType="begin"/>
      </w:r>
      <w:r>
        <w:instrText>SEQ Figuur \* ARABIC</w:instrText>
      </w:r>
      <w:r>
        <w:fldChar w:fldCharType="separate"/>
      </w:r>
      <w:r w:rsidR="00702AE5">
        <w:rPr>
          <w:noProof/>
        </w:rPr>
        <w:t>4</w:t>
      </w:r>
      <w:r>
        <w:fldChar w:fldCharType="end"/>
      </w:r>
      <w:r>
        <w:t xml:space="preserve"> </w:t>
      </w:r>
      <w:r>
        <w:tab/>
      </w:r>
      <w:r w:rsidR="00F92E0E">
        <w:t>Werkbalk OIV objecten met v</w:t>
      </w:r>
      <w:r>
        <w:t>ersie nummer en actieve bouwlaag</w:t>
      </w:r>
    </w:p>
    <w:p w:rsidR="00243FD0" w:rsidP="00EE5344" w:rsidRDefault="00C93D8D" w14:paraId="07FA95CC" w14:textId="59B2464E">
      <w:bookmarkStart w:name="_topic_12Afsluiten" w:id="12"/>
      <w:bookmarkEnd w:id="12"/>
      <w:r>
        <w:t>Na het openen van de Plug-In verschijnt onderstaand scherm</w:t>
      </w:r>
      <w:r w:rsidR="008166DA">
        <w:t xml:space="preserve"> (widget)</w:t>
      </w:r>
      <w:r>
        <w:t xml:space="preserve"> met de keuze voor “Terrein of Gebied” </w:t>
      </w:r>
      <w:r w:rsidR="00F852AB">
        <w:t>(</w:t>
      </w:r>
      <w:r w:rsidR="00F92E0E">
        <w:rPr>
          <w:b/>
          <w:bCs/>
          <w:color w:val="FF0000"/>
        </w:rPr>
        <w:t>A</w:t>
      </w:r>
      <w:r w:rsidR="00F852AB">
        <w:t>)</w:t>
      </w:r>
      <w:r w:rsidR="00F92E0E">
        <w:t xml:space="preserve"> </w:t>
      </w:r>
      <w:r w:rsidR="00247B50">
        <w:t xml:space="preserve">en </w:t>
      </w:r>
      <w:r>
        <w:t>aanmaken bouwlagen</w:t>
      </w:r>
      <w:r w:rsidR="00247B50">
        <w:t xml:space="preserve"> (</w:t>
      </w:r>
      <w:r w:rsidRPr="00247B50" w:rsidR="00F92E0E">
        <w:rPr>
          <w:b/>
          <w:color w:val="FF0000"/>
        </w:rPr>
        <w:t>B</w:t>
      </w:r>
      <w:r>
        <w:t>)</w:t>
      </w:r>
      <w:r w:rsidR="00247B50">
        <w:t xml:space="preserve"> en een filtermogelijkheid voor zichtbaarheid objecten</w:t>
      </w:r>
      <w:r w:rsidR="00243FD0">
        <w:t>.</w:t>
      </w:r>
    </w:p>
    <w:p w:rsidR="39345607" w:rsidP="00247B50" w:rsidRDefault="00247B50" w14:paraId="6F90B4B6" w14:textId="62FA8D06">
      <w:pPr>
        <w:jc w:val="center"/>
      </w:pPr>
      <w:r>
        <w:rPr>
          <w:noProof/>
        </w:rPr>
        <mc:AlternateContent>
          <mc:Choice Requires="wps">
            <w:drawing>
              <wp:anchor distT="0" distB="0" distL="114300" distR="114300" simplePos="0" relativeHeight="251658274" behindDoc="0" locked="0" layoutInCell="1" allowOverlap="1" wp14:anchorId="41010C6D" wp14:editId="6D077E0C">
                <wp:simplePos x="0" y="0"/>
                <wp:positionH relativeFrom="column">
                  <wp:posOffset>1200150</wp:posOffset>
                </wp:positionH>
                <wp:positionV relativeFrom="paragraph">
                  <wp:posOffset>5276850</wp:posOffset>
                </wp:positionV>
                <wp:extent cx="3637280" cy="635"/>
                <wp:effectExtent l="0" t="0" r="0" b="0"/>
                <wp:wrapTopAndBottom/>
                <wp:docPr id="61" name="Tekstvak 61"/>
                <wp:cNvGraphicFramePr/>
                <a:graphic xmlns:a="http://schemas.openxmlformats.org/drawingml/2006/main">
                  <a:graphicData uri="http://schemas.microsoft.com/office/word/2010/wordprocessingShape">
                    <wps:wsp>
                      <wps:cNvSpPr txBox="1"/>
                      <wps:spPr>
                        <a:xfrm>
                          <a:off x="0" y="0"/>
                          <a:ext cx="3637280" cy="635"/>
                        </a:xfrm>
                        <a:prstGeom prst="rect">
                          <a:avLst/>
                        </a:prstGeom>
                        <a:solidFill>
                          <a:prstClr val="white"/>
                        </a:solidFill>
                        <a:ln>
                          <a:noFill/>
                        </a:ln>
                      </wps:spPr>
                      <wps:txbx>
                        <w:txbxContent>
                          <w:p w:rsidR="00082093" w:rsidP="00247B50" w:rsidRDefault="00082093" w14:paraId="779FFD4D" w14:textId="3CFDEE84">
                            <w:pPr>
                              <w:pStyle w:val="Bijschrift"/>
                            </w:pPr>
                            <w:r>
                              <w:t xml:space="preserve">Figuur </w:t>
                            </w:r>
                            <w:r>
                              <w:fldChar w:fldCharType="begin"/>
                            </w:r>
                            <w:r>
                              <w:instrText>SEQ Figuur \* ARABIC</w:instrText>
                            </w:r>
                            <w:r>
                              <w:fldChar w:fldCharType="separate"/>
                            </w:r>
                            <w:r>
                              <w:rPr>
                                <w:noProof/>
                              </w:rPr>
                              <w:t>5</w:t>
                            </w:r>
                            <w:r>
                              <w:fldChar w:fldCharType="end"/>
                            </w:r>
                            <w:r>
                              <w:t xml:space="preserve"> Widget begin OIV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7AE7059">
              <v:shape id="Tekstvak 61" style="position:absolute;left:0;text-align:left;margin-left:94.5pt;margin-top:415.5pt;width:286.4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" w14:anchorId="41010C6D">
                <v:textbox style="mso-fit-shape-to-text:t" inset="0,0,0,0">
                  <w:txbxContent>
                    <w:p w:rsidR="00082093" w:rsidP="00247B50" w:rsidRDefault="00082093" w14:paraId="045F266D" w14:textId="3CFDEE84">
                      <w:pPr>
                        <w:pStyle w:val="Bijschrift"/>
                      </w:pPr>
                      <w:r>
                        <w:t xml:space="preserve">Figuur </w:t>
                      </w:r>
                      <w:r>
                        <w:fldChar w:fldCharType="begin"/>
                      </w:r>
                      <w:r>
                        <w:instrText>SEQ Figuur \* ARABIC</w:instrText>
                      </w:r>
                      <w:r>
                        <w:fldChar w:fldCharType="separate"/>
                      </w:r>
                      <w:r>
                        <w:rPr>
                          <w:noProof/>
                        </w:rPr>
                        <w:t>5</w:t>
                      </w:r>
                      <w:r>
                        <w:fldChar w:fldCharType="end"/>
                      </w:r>
                      <w:r>
                        <w:t xml:space="preserve"> Widget begin OIV Plug-in</w:t>
                      </w:r>
                    </w:p>
                  </w:txbxContent>
                </v:textbox>
                <w10:wrap type="topAndBottom"/>
              </v:shape>
            </w:pict>
          </mc:Fallback>
        </mc:AlternateContent>
      </w:r>
      <w:r>
        <w:rPr>
          <w:noProof/>
        </w:rPr>
        <mc:AlternateContent>
          <mc:Choice Requires="wpg">
            <w:drawing>
              <wp:anchor distT="0" distB="0" distL="114300" distR="114300" simplePos="0" relativeHeight="251658273" behindDoc="0" locked="0" layoutInCell="1" allowOverlap="1" wp14:anchorId="7EF288BB" wp14:editId="537B71AB">
                <wp:simplePos x="0" y="0"/>
                <wp:positionH relativeFrom="column">
                  <wp:posOffset>1196975</wp:posOffset>
                </wp:positionH>
                <wp:positionV relativeFrom="paragraph">
                  <wp:posOffset>1905</wp:posOffset>
                </wp:positionV>
                <wp:extent cx="3637280" cy="5219700"/>
                <wp:effectExtent l="0" t="0" r="1270" b="0"/>
                <wp:wrapTopAndBottom/>
                <wp:docPr id="60" name="Groep 60"/>
                <wp:cNvGraphicFramePr/>
                <a:graphic xmlns:a="http://schemas.openxmlformats.org/drawingml/2006/main">
                  <a:graphicData uri="http://schemas.microsoft.com/office/word/2010/wordprocessingGroup">
                    <wpg:wgp>
                      <wpg:cNvGrpSpPr/>
                      <wpg:grpSpPr>
                        <a:xfrm>
                          <a:off x="0" y="0"/>
                          <a:ext cx="3637280" cy="5219700"/>
                          <a:chOff x="0" y="0"/>
                          <a:chExt cx="3637280" cy="5219700"/>
                        </a:xfrm>
                      </wpg:grpSpPr>
                      <pic:pic xmlns:pic="http://schemas.openxmlformats.org/drawingml/2006/picture">
                        <pic:nvPicPr>
                          <pic:cNvPr id="55" name="Afbeelding 5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637280" cy="5219700"/>
                          </a:xfrm>
                          <a:prstGeom prst="rect">
                            <a:avLst/>
                          </a:prstGeom>
                        </pic:spPr>
                      </pic:pic>
                      <wps:wsp>
                        <wps:cNvPr id="217" name="Tekstvak 2"/>
                        <wps:cNvSpPr txBox="1">
                          <a:spLocks noChangeArrowheads="1"/>
                        </wps:cNvSpPr>
                        <wps:spPr bwMode="auto">
                          <a:xfrm>
                            <a:off x="3038475" y="1133475"/>
                            <a:ext cx="428625" cy="304800"/>
                          </a:xfrm>
                          <a:prstGeom prst="rect">
                            <a:avLst/>
                          </a:prstGeom>
                          <a:noFill/>
                          <a:ln w="9525">
                            <a:noFill/>
                            <a:miter lim="800000"/>
                            <a:headEnd/>
                            <a:tailEnd/>
                          </a:ln>
                        </wps:spPr>
                        <wps:txbx>
                          <w:txbxContent>
                            <w:p w:rsidRPr="00F852AB" w:rsidR="00082093" w:rsidP="00F852AB" w:rsidRDefault="00082093" w14:paraId="6A2B162F" w14:textId="2B83AF8C">
                              <w:pPr>
                                <w:jc w:val="right"/>
                                <w:rPr>
                                  <w:b/>
                                  <w:color w:val="FF0000"/>
                                </w:rPr>
                              </w:pPr>
                              <w:r>
                                <w:rPr>
                                  <w:b/>
                                  <w:color w:val="FF0000"/>
                                </w:rPr>
                                <w:t>A</w:t>
                              </w:r>
                            </w:p>
                          </w:txbxContent>
                        </wps:txbx>
                        <wps:bodyPr rot="0" vert="horz" wrap="square" lIns="91440" tIns="45720" rIns="91440" bIns="45720" anchor="t" anchorCtr="0">
                          <a:noAutofit/>
                        </wps:bodyPr>
                      </wps:wsp>
                      <wps:wsp>
                        <wps:cNvPr id="19" name="Tekstvak 2"/>
                        <wps:cNvSpPr txBox="1">
                          <a:spLocks noChangeArrowheads="1"/>
                        </wps:cNvSpPr>
                        <wps:spPr bwMode="auto">
                          <a:xfrm>
                            <a:off x="3038475" y="1847850"/>
                            <a:ext cx="428625" cy="304800"/>
                          </a:xfrm>
                          <a:prstGeom prst="rect">
                            <a:avLst/>
                          </a:prstGeom>
                          <a:noFill/>
                          <a:ln w="9525">
                            <a:noFill/>
                            <a:miter lim="800000"/>
                            <a:headEnd/>
                            <a:tailEnd/>
                          </a:ln>
                        </wps:spPr>
                        <wps:txbx>
                          <w:txbxContent>
                            <w:p w:rsidRPr="00F852AB" w:rsidR="00082093" w:rsidP="00F852AB" w:rsidRDefault="00082093" w14:paraId="46080DC5" w14:textId="38529335">
                              <w:pPr>
                                <w:jc w:val="right"/>
                                <w:rPr>
                                  <w:b/>
                                  <w:color w:val="FF0000"/>
                                </w:rPr>
                              </w:pPr>
                              <w:r>
                                <w:rPr>
                                  <w:b/>
                                  <w:color w:val="FF0000"/>
                                </w:rPr>
                                <w:t>B</w:t>
                              </w:r>
                            </w:p>
                          </w:txbxContent>
                        </wps:txbx>
                        <wps:bodyPr rot="0" vert="horz" wrap="square" lIns="91440" tIns="45720" rIns="91440" bIns="45720" anchor="t" anchorCtr="0">
                          <a:noAutofit/>
                        </wps:bodyPr>
                      </wps:wsp>
                      <wps:wsp>
                        <wps:cNvPr id="18" name="Rechthoek 18"/>
                        <wps:cNvSpPr/>
                        <wps:spPr>
                          <a:xfrm>
                            <a:off x="161925" y="723900"/>
                            <a:ext cx="3305175" cy="714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hoek 15"/>
                        <wps:cNvSpPr/>
                        <wps:spPr>
                          <a:xfrm>
                            <a:off x="161925" y="1533525"/>
                            <a:ext cx="3305175" cy="638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w14:anchorId="47C772AC">
              <v:group id="Groep 60" style="position:absolute;left:0;text-align:left;margin-left:94.25pt;margin-top:.15pt;width:286.4pt;height:411pt;z-index:251658273" coordsize="36372,52197" o:spid="_x0000_s1028" w14:anchorId="7EF288B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Afbeelding 55" style="position:absolute;width:36372;height:5219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">
                  <v:imagedata o:title="" r:id="rId21"/>
                  <v:path arrowok="t"/>
                </v:shape>
                <v:shape id="_x0000_s1030" style="position:absolute;left:30384;top:11334;width:4287;height:3048;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v:textbox>
                    <w:txbxContent>
                      <w:p w:rsidRPr="00F852AB" w:rsidR="00082093" w:rsidP="00F852AB" w:rsidRDefault="00082093" w14:paraId="5316D17B" w14:textId="2B83AF8C">
                        <w:pPr>
                          <w:jc w:val="right"/>
                          <w:rPr>
                            <w:b/>
                            <w:color w:val="FF0000"/>
                          </w:rPr>
                        </w:pPr>
                        <w:r>
                          <w:rPr>
                            <w:b/>
                            <w:color w:val="FF0000"/>
                          </w:rPr>
                          <w:t>A</w:t>
                        </w:r>
                      </w:p>
                    </w:txbxContent>
                  </v:textbox>
                </v:shape>
                <v:shape id="_x0000_s1031" style="position:absolute;left:30384;top:18478;width:4287;height:3048;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v:textbox>
                    <w:txbxContent>
                      <w:p w:rsidRPr="00F852AB" w:rsidR="00082093" w:rsidP="00F852AB" w:rsidRDefault="00082093" w14:paraId="61ED4E73" w14:textId="38529335">
                        <w:pPr>
                          <w:jc w:val="right"/>
                          <w:rPr>
                            <w:b/>
                            <w:color w:val="FF0000"/>
                          </w:rPr>
                        </w:pPr>
                        <w:r>
                          <w:rPr>
                            <w:b/>
                            <w:color w:val="FF0000"/>
                          </w:rPr>
                          <w:t>B</w:t>
                        </w:r>
                      </w:p>
                    </w:txbxContent>
                  </v:textbox>
                </v:shape>
                <v:rect id="Rechthoek 18" style="position:absolute;left:1619;top:7239;width:33052;height:7143;visibility:visible;mso-wrap-style:square;v-text-anchor:middle" o:spid="_x0000_s1032"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"/>
                <v:rect id="Rechthoek 15" style="position:absolute;left:1619;top:15335;width:33052;height:6382;visibility:visible;mso-wrap-style:square;v-text-anchor:middle" o:spid="_x0000_s1033"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w10:wrap type="topAndBottom"/>
              </v:group>
            </w:pict>
          </mc:Fallback>
        </mc:AlternateContent>
      </w:r>
      <w:r w:rsidR="39345607">
        <w:br w:type="page"/>
      </w:r>
    </w:p>
    <w:p w:rsidR="008E1BEC" w:rsidP="00041266" w:rsidRDefault="649D7ABA" w14:paraId="66AB9AE0" w14:textId="4438EFE5">
      <w:pPr>
        <w:pStyle w:val="Kop1"/>
        <w:numPr>
          <w:ilvl w:val="0"/>
          <w:numId w:val="5"/>
        </w:numPr>
        <w:ind w:left="0" w:firstLine="0"/>
      </w:pPr>
      <w:bookmarkStart w:name="_Toc109741837" w:id="13"/>
      <w:bookmarkStart w:name="_Toc109895927" w:id="14"/>
      <w:bookmarkStart w:name="_Ref115258326" w:id="15"/>
      <w:r>
        <w:lastRenderedPageBreak/>
        <w:t>Tekenen</w:t>
      </w:r>
      <w:r w:rsidR="00F26F96">
        <w:t xml:space="preserve"> Repressief object (gebouw) - nieuw</w:t>
      </w:r>
      <w:bookmarkEnd w:id="13"/>
      <w:bookmarkEnd w:id="14"/>
      <w:bookmarkEnd w:id="15"/>
    </w:p>
    <w:p w:rsidR="008E1BEC" w:rsidP="00EE5344" w:rsidRDefault="008E1BEC" w14:paraId="66AB9AE1" w14:textId="77777777"/>
    <w:p w:rsidR="008E1BEC" w:rsidP="00EE5344" w:rsidRDefault="00F26F96" w14:paraId="66AB9AE2" w14:textId="5CC8AAF0">
      <w:pPr>
        <w:pStyle w:val="Geenafstand"/>
        <w:rPr>
          <w:rFonts w:eastAsia="Verdana"/>
        </w:rPr>
      </w:pPr>
      <w:r w:rsidRPr="7ADF17C2">
        <w:rPr>
          <w:rFonts w:eastAsia="Verdana"/>
        </w:rPr>
        <w:t xml:space="preserve">Voor het maken van </w:t>
      </w:r>
      <w:r w:rsidRPr="7ADF17C2" w:rsidR="000B43B9">
        <w:rPr>
          <w:rFonts w:eastAsia="Verdana"/>
        </w:rPr>
        <w:t>operationele</w:t>
      </w:r>
      <w:r w:rsidRPr="7ADF17C2">
        <w:rPr>
          <w:rFonts w:eastAsia="Verdana"/>
        </w:rPr>
        <w:t xml:space="preserve"> informatie voor objecten dienen de volgende stappen te worden doorlopen.</w:t>
      </w:r>
    </w:p>
    <w:p w:rsidR="00C93D8D" w:rsidP="00EE5344" w:rsidRDefault="00C93D8D" w14:paraId="5397AA92" w14:textId="25B800BE">
      <w:pPr>
        <w:pStyle w:val="Geenafstand"/>
      </w:pPr>
    </w:p>
    <w:p w:rsidR="00C93D8D" w:rsidP="00041266" w:rsidRDefault="3C6B48AD" w14:paraId="7E12BE27" w14:textId="08DAB255">
      <w:pPr>
        <w:pStyle w:val="Kop2"/>
        <w:numPr>
          <w:ilvl w:val="1"/>
          <w:numId w:val="5"/>
        </w:numPr>
        <w:ind w:left="0" w:firstLine="0"/>
      </w:pPr>
      <w:bookmarkStart w:name="_Toc109741838" w:id="16"/>
      <w:bookmarkStart w:name="_Toc109895928" w:id="17"/>
      <w:r>
        <w:t>Stappen a</w:t>
      </w:r>
      <w:r w:rsidR="649D7ABA">
        <w:t>anmaken object</w:t>
      </w:r>
      <w:bookmarkEnd w:id="16"/>
      <w:bookmarkEnd w:id="17"/>
    </w:p>
    <w:p w:rsidRPr="00F92E0E" w:rsidR="00F92E0E" w:rsidP="00F92E0E" w:rsidRDefault="00F92E0E" w14:paraId="3DC3CE1E" w14:textId="77777777"/>
    <w:p w:rsidR="39345607" w:rsidP="00F324E5" w:rsidRDefault="39345607" w14:paraId="72109C70" w14:textId="173A0E77">
      <w:pPr>
        <w:pStyle w:val="Geenafstand"/>
        <w:numPr>
          <w:ilvl w:val="0"/>
          <w:numId w:val="12"/>
        </w:numPr>
        <w:ind w:left="284"/>
        <w:rPr>
          <w:rFonts w:eastAsia="Verdana"/>
        </w:rPr>
      </w:pPr>
      <w:r w:rsidRPr="57AA1985">
        <w:rPr>
          <w:rFonts w:eastAsia="Verdana"/>
          <w:b/>
        </w:rPr>
        <w:t>Zorg dat de BAG laag zichtbaar is</w:t>
      </w:r>
      <w:r w:rsidRPr="7ADF17C2">
        <w:rPr>
          <w:rFonts w:eastAsia="Verdana"/>
        </w:rPr>
        <w:t xml:space="preserve"> (donkerroze vlakken in onderstaand voorbeeld):</w:t>
      </w:r>
    </w:p>
    <w:p w:rsidR="001E1F4E" w:rsidP="00EE5344" w:rsidRDefault="000D01F7" w14:paraId="322C2027" w14:textId="6C8DD4A2">
      <w:pPr>
        <w:pStyle w:val="Geenafstand"/>
        <w:rPr>
          <w:rFonts w:eastAsia="Verdana"/>
        </w:rPr>
      </w:pPr>
      <w:r>
        <w:rPr>
          <w:noProof/>
        </w:rPr>
        <mc:AlternateContent>
          <mc:Choice Requires="wpg">
            <w:drawing>
              <wp:anchor distT="0" distB="0" distL="114300" distR="114300" simplePos="0" relativeHeight="251658243" behindDoc="0" locked="0" layoutInCell="1" allowOverlap="1" wp14:anchorId="7305DA3E" wp14:editId="41C488C2">
                <wp:simplePos x="0" y="0"/>
                <wp:positionH relativeFrom="column">
                  <wp:posOffset>728980</wp:posOffset>
                </wp:positionH>
                <wp:positionV relativeFrom="paragraph">
                  <wp:posOffset>254635</wp:posOffset>
                </wp:positionV>
                <wp:extent cx="3781425" cy="3771900"/>
                <wp:effectExtent l="0" t="0" r="9525" b="0"/>
                <wp:wrapTopAndBottom/>
                <wp:docPr id="34" name="Groep 34"/>
                <wp:cNvGraphicFramePr/>
                <a:graphic xmlns:a="http://schemas.openxmlformats.org/drawingml/2006/main">
                  <a:graphicData uri="http://schemas.microsoft.com/office/word/2010/wordprocessingGroup">
                    <wpg:wgp>
                      <wpg:cNvGrpSpPr/>
                      <wpg:grpSpPr>
                        <a:xfrm>
                          <a:off x="0" y="0"/>
                          <a:ext cx="3781425" cy="3771900"/>
                          <a:chOff x="0" y="0"/>
                          <a:chExt cx="3781425" cy="3771900"/>
                        </a:xfrm>
                      </wpg:grpSpPr>
                      <pic:pic xmlns:pic="http://schemas.openxmlformats.org/drawingml/2006/picture">
                        <pic:nvPicPr>
                          <pic:cNvPr id="10" name="Afbeelding 1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81425" cy="3771900"/>
                          </a:xfrm>
                          <a:prstGeom prst="rect">
                            <a:avLst/>
                          </a:prstGeom>
                        </pic:spPr>
                      </pic:pic>
                      <wps:wsp>
                        <wps:cNvPr id="9" name="Rechthoek 9"/>
                        <wps:cNvSpPr/>
                        <wps:spPr>
                          <a:xfrm>
                            <a:off x="220980" y="1996440"/>
                            <a:ext cx="701675" cy="133350"/>
                          </a:xfrm>
                          <a:prstGeom prst="rect">
                            <a:avLst/>
                          </a:prstGeom>
                          <a:no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42B68222">
              <v:group id="Groep 34" style="position:absolute;margin-left:57.4pt;margin-top:20.05pt;width:297.75pt;height:297pt;z-index:251658243" coordsize="37814,37719" o:spid="_x0000_s1026" w14:anchorId="606CCA2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">
                <v:shape id="Afbeelding 10" style="position:absolute;width:37814;height:3771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">
                  <v:imagedata o:title="" r:id="rId23"/>
                  <v:path arrowok="t"/>
                </v:shape>
                <v:rect id="Rechthoek 9" style="position:absolute;left:2209;top:19964;width:7017;height:1333;visibility:visible;mso-wrap-style:square;v-text-anchor:middle" o:spid="_x0000_s1028"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w10:wrap type="topAndBottom"/>
              </v:group>
            </w:pict>
          </mc:Fallback>
        </mc:AlternateContent>
      </w:r>
      <w:r w:rsidR="009F4548">
        <w:rPr>
          <w:noProof/>
        </w:rPr>
        <mc:AlternateContent>
          <mc:Choice Requires="wps">
            <w:drawing>
              <wp:anchor distT="0" distB="0" distL="114300" distR="114300" simplePos="0" relativeHeight="251658245" behindDoc="0" locked="0" layoutInCell="1" allowOverlap="1" wp14:anchorId="79621BCD" wp14:editId="2BBF59F0">
                <wp:simplePos x="0" y="0"/>
                <wp:positionH relativeFrom="margin">
                  <wp:align>right</wp:align>
                </wp:positionH>
                <wp:positionV relativeFrom="paragraph">
                  <wp:posOffset>4058285</wp:posOffset>
                </wp:positionV>
                <wp:extent cx="5972175" cy="635"/>
                <wp:effectExtent l="0" t="0" r="9525" b="0"/>
                <wp:wrapTopAndBottom/>
                <wp:docPr id="21" name="Tekstvak 2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Pr="00A346ED" w:rsidR="00082093" w:rsidP="009F4548" w:rsidRDefault="00082093" w14:paraId="64C7A4F9" w14:textId="57A8312A">
                            <w:pPr>
                              <w:pStyle w:val="Bijschrift"/>
                              <w:jc w:val="center"/>
                              <w:rPr>
                                <w:rFonts w:eastAsia="Verdana"/>
                              </w:rPr>
                            </w:pPr>
                            <w:r>
                              <w:t xml:space="preserve">Figuur </w:t>
                            </w:r>
                            <w:r>
                              <w:fldChar w:fldCharType="begin"/>
                            </w:r>
                            <w:r>
                              <w:instrText>SEQ Figuur \* ARABIC</w:instrText>
                            </w:r>
                            <w:r>
                              <w:fldChar w:fldCharType="separate"/>
                            </w:r>
                            <w:r>
                              <w:rPr>
                                <w:noProof/>
                              </w:rPr>
                              <w:t>6</w:t>
                            </w:r>
                            <w:r>
                              <w:fldChar w:fldCharType="end"/>
                            </w:r>
                            <w:r>
                              <w:tab/>
                            </w:r>
                            <w:r>
                              <w:t>Zichtbaarheid BAG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741F0D99">
              <v:shape id="Tekstvak 21" style="position:absolute;margin-left:419.05pt;margin-top:319.55pt;width:470.25pt;height:.05pt;z-index:25165824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" w14:anchorId="79621BCD">
                <v:textbox style="mso-fit-shape-to-text:t" inset="0,0,0,0">
                  <w:txbxContent>
                    <w:p w:rsidRPr="00A346ED" w:rsidR="00082093" w:rsidP="009F4548" w:rsidRDefault="00082093" w14:paraId="5E0DC77E" w14:textId="57A8312A">
                      <w:pPr>
                        <w:pStyle w:val="Bijschrift"/>
                        <w:jc w:val="center"/>
                        <w:rPr>
                          <w:rFonts w:eastAsia="Verdana"/>
                        </w:rPr>
                      </w:pPr>
                      <w:r>
                        <w:t xml:space="preserve">Figuur </w:t>
                      </w:r>
                      <w:r>
                        <w:fldChar w:fldCharType="begin"/>
                      </w:r>
                      <w:r>
                        <w:instrText>SEQ Figuur \* ARABIC</w:instrText>
                      </w:r>
                      <w:r>
                        <w:fldChar w:fldCharType="separate"/>
                      </w:r>
                      <w:r>
                        <w:rPr>
                          <w:noProof/>
                        </w:rPr>
                        <w:t>6</w:t>
                      </w:r>
                      <w:r>
                        <w:fldChar w:fldCharType="end"/>
                      </w:r>
                      <w:r>
                        <w:tab/>
                      </w:r>
                      <w:r>
                        <w:t>Zichtbaarheid BAG laag</w:t>
                      </w:r>
                    </w:p>
                  </w:txbxContent>
                </v:textbox>
                <w10:wrap type="topAndBottom" anchorx="margin"/>
              </v:shape>
            </w:pict>
          </mc:Fallback>
        </mc:AlternateContent>
      </w:r>
    </w:p>
    <w:p w:rsidR="00CA2E08" w:rsidP="00EE5344" w:rsidRDefault="00CA2E08" w14:paraId="3FA7789B" w14:textId="39C00D05">
      <w:pPr>
        <w:pStyle w:val="Geenafstand"/>
        <w:rPr>
          <w:rFonts w:eastAsia="Verdana"/>
        </w:rPr>
      </w:pPr>
    </w:p>
    <w:p w:rsidR="00CA2E08" w:rsidP="00EE5344" w:rsidRDefault="00CA2E08" w14:paraId="1DF64384" w14:textId="4727F5D4">
      <w:pPr>
        <w:pStyle w:val="Geenafstand"/>
        <w:rPr>
          <w:rFonts w:eastAsia="Verdana"/>
        </w:rPr>
      </w:pPr>
    </w:p>
    <w:p w:rsidR="00CA2E08" w:rsidP="00EE5344" w:rsidRDefault="00CA2E08" w14:paraId="3E32D2AF" w14:textId="6024F889">
      <w:pPr>
        <w:pStyle w:val="Geenafstand"/>
        <w:rPr>
          <w:rFonts w:eastAsia="Verdana"/>
        </w:rPr>
      </w:pPr>
    </w:p>
    <w:p w:rsidR="009F48B6" w:rsidP="00041266" w:rsidRDefault="009F48B6" w14:paraId="177200D1" w14:textId="4BD70092">
      <w:pPr>
        <w:pStyle w:val="Geenafstand"/>
        <w:numPr>
          <w:ilvl w:val="0"/>
          <w:numId w:val="12"/>
        </w:numPr>
        <w:ind w:left="0" w:firstLine="0"/>
        <w:rPr>
          <w:rFonts w:eastAsia="Verdana"/>
        </w:rPr>
      </w:pPr>
      <w:r>
        <w:rPr>
          <w:noProof/>
        </w:rPr>
        <w:lastRenderedPageBreak/>
        <mc:AlternateContent>
          <mc:Choice Requires="wps">
            <w:drawing>
              <wp:anchor distT="0" distB="0" distL="114300" distR="114300" simplePos="0" relativeHeight="251658276" behindDoc="0" locked="0" layoutInCell="1" allowOverlap="1" wp14:anchorId="5ADEB8A2" wp14:editId="66EA0F65">
                <wp:simplePos x="0" y="0"/>
                <wp:positionH relativeFrom="column">
                  <wp:posOffset>1198880</wp:posOffset>
                </wp:positionH>
                <wp:positionV relativeFrom="paragraph">
                  <wp:posOffset>3334385</wp:posOffset>
                </wp:positionV>
                <wp:extent cx="3637280" cy="635"/>
                <wp:effectExtent l="0" t="0" r="0" b="0"/>
                <wp:wrapTopAndBottom/>
                <wp:docPr id="401775595" name="Tekstvak 401775595"/>
                <wp:cNvGraphicFramePr/>
                <a:graphic xmlns:a="http://schemas.openxmlformats.org/drawingml/2006/main">
                  <a:graphicData uri="http://schemas.microsoft.com/office/word/2010/wordprocessingShape">
                    <wps:wsp>
                      <wps:cNvSpPr txBox="1"/>
                      <wps:spPr>
                        <a:xfrm>
                          <a:off x="0" y="0"/>
                          <a:ext cx="3637280" cy="635"/>
                        </a:xfrm>
                        <a:prstGeom prst="rect">
                          <a:avLst/>
                        </a:prstGeom>
                        <a:solidFill>
                          <a:prstClr val="white"/>
                        </a:solidFill>
                        <a:ln>
                          <a:noFill/>
                        </a:ln>
                      </wps:spPr>
                      <wps:txbx>
                        <w:txbxContent>
                          <w:p w:rsidRPr="003F1039" w:rsidR="00082093" w:rsidP="009F48B6" w:rsidRDefault="00082093" w14:paraId="663C026D" w14:textId="1DC28969">
                            <w:pPr>
                              <w:pStyle w:val="Bijschrift"/>
                              <w:jc w:val="center"/>
                              <w:rPr>
                                <w:rFonts w:eastAsia="Verdana"/>
                                <w:noProof/>
                              </w:rPr>
                            </w:pPr>
                            <w:r>
                              <w:t xml:space="preserve">Figuur </w:t>
                            </w:r>
                            <w:r>
                              <w:fldChar w:fldCharType="begin"/>
                            </w:r>
                            <w:r>
                              <w:instrText>SEQ Figuur \* ARABIC</w:instrText>
                            </w:r>
                            <w:r>
                              <w:fldChar w:fldCharType="separate"/>
                            </w:r>
                            <w:r>
                              <w:rPr>
                                <w:noProof/>
                              </w:rPr>
                              <w:t>7</w:t>
                            </w:r>
                            <w:r>
                              <w:fldChar w:fldCharType="end"/>
                            </w:r>
                            <w:r>
                              <w:t xml:space="preserve"> Selecteren Terrein of Gebied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A2E6D74">
              <v:shape id="Tekstvak 401775595" style="position:absolute;left:0;text-align:left;margin-left:94.4pt;margin-top:262.55pt;width:286.4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" w14:anchorId="5ADEB8A2">
                <v:textbox style="mso-fit-shape-to-text:t" inset="0,0,0,0">
                  <w:txbxContent>
                    <w:p w:rsidRPr="003F1039" w:rsidR="00082093" w:rsidP="009F48B6" w:rsidRDefault="00082093" w14:paraId="7697FD61" w14:textId="1DC28969">
                      <w:pPr>
                        <w:pStyle w:val="Bijschrift"/>
                        <w:jc w:val="center"/>
                        <w:rPr>
                          <w:rFonts w:eastAsia="Verdana"/>
                          <w:noProof/>
                        </w:rPr>
                      </w:pPr>
                      <w:r>
                        <w:t xml:space="preserve">Figuur </w:t>
                      </w:r>
                      <w:r>
                        <w:fldChar w:fldCharType="begin"/>
                      </w:r>
                      <w:r>
                        <w:instrText>SEQ Figuur \* ARABIC</w:instrText>
                      </w:r>
                      <w:r>
                        <w:fldChar w:fldCharType="separate"/>
                      </w:r>
                      <w:r>
                        <w:rPr>
                          <w:noProof/>
                        </w:rPr>
                        <w:t>7</w:t>
                      </w:r>
                      <w:r>
                        <w:fldChar w:fldCharType="end"/>
                      </w:r>
                      <w:r>
                        <w:t xml:space="preserve"> Selecteren Terrein of Gebied</w:t>
                      </w:r>
                    </w:p>
                  </w:txbxContent>
                </v:textbox>
                <w10:wrap type="topAndBottom"/>
              </v:shape>
            </w:pict>
          </mc:Fallback>
        </mc:AlternateContent>
      </w:r>
      <w:r>
        <w:rPr>
          <w:rFonts w:eastAsia="Verdana"/>
          <w:noProof/>
        </w:rPr>
        <mc:AlternateContent>
          <mc:Choice Requires="wpg">
            <w:drawing>
              <wp:anchor distT="0" distB="0" distL="114300" distR="114300" simplePos="0" relativeHeight="251658275" behindDoc="0" locked="0" layoutInCell="1" allowOverlap="1" wp14:anchorId="58A6B5B9" wp14:editId="3C5D9346">
                <wp:simplePos x="0" y="0"/>
                <wp:positionH relativeFrom="margin">
                  <wp:align>center</wp:align>
                </wp:positionH>
                <wp:positionV relativeFrom="paragraph">
                  <wp:posOffset>457835</wp:posOffset>
                </wp:positionV>
                <wp:extent cx="3637280" cy="2819400"/>
                <wp:effectExtent l="0" t="0" r="1270" b="0"/>
                <wp:wrapTopAndBottom/>
                <wp:docPr id="401775594" name="Groep 401775594"/>
                <wp:cNvGraphicFramePr/>
                <a:graphic xmlns:a="http://schemas.openxmlformats.org/drawingml/2006/main">
                  <a:graphicData uri="http://schemas.microsoft.com/office/word/2010/wordprocessingGroup">
                    <wpg:wgp>
                      <wpg:cNvGrpSpPr/>
                      <wpg:grpSpPr>
                        <a:xfrm>
                          <a:off x="0" y="0"/>
                          <a:ext cx="3637280" cy="2819400"/>
                          <a:chOff x="0" y="0"/>
                          <a:chExt cx="3637280" cy="2819400"/>
                        </a:xfrm>
                      </wpg:grpSpPr>
                      <pic:pic xmlns:pic="http://schemas.openxmlformats.org/drawingml/2006/picture">
                        <pic:nvPicPr>
                          <pic:cNvPr id="401775589" name="Afbeelding 401775589"/>
                          <pic:cNvPicPr>
                            <a:picLocks noChangeAspect="1"/>
                          </pic:cNvPicPr>
                        </pic:nvPicPr>
                        <pic:blipFill rotWithShape="1">
                          <a:blip r:embed="rId20">
                            <a:extLst>
                              <a:ext uri="{28A0092B-C50C-407E-A947-70E740481C1C}">
                                <a14:useLocalDpi xmlns:a14="http://schemas.microsoft.com/office/drawing/2010/main" val="0"/>
                              </a:ext>
                            </a:extLst>
                          </a:blip>
                          <a:srcRect b="51713"/>
                          <a:stretch/>
                        </pic:blipFill>
                        <pic:spPr>
                          <a:xfrm>
                            <a:off x="0" y="0"/>
                            <a:ext cx="3637280" cy="2819400"/>
                          </a:xfrm>
                          <a:prstGeom prst="rect">
                            <a:avLst/>
                          </a:prstGeom>
                        </pic:spPr>
                      </pic:pic>
                      <wps:wsp>
                        <wps:cNvPr id="401775590" name="Tekstvak 2"/>
                        <wps:cNvSpPr txBox="1">
                          <a:spLocks noChangeArrowheads="1"/>
                        </wps:cNvSpPr>
                        <wps:spPr bwMode="auto">
                          <a:xfrm>
                            <a:off x="3038475" y="1266825"/>
                            <a:ext cx="428625" cy="340953"/>
                          </a:xfrm>
                          <a:prstGeom prst="rect">
                            <a:avLst/>
                          </a:prstGeom>
                          <a:noFill/>
                          <a:ln w="9525">
                            <a:noFill/>
                            <a:miter lim="800000"/>
                            <a:headEnd/>
                            <a:tailEnd/>
                          </a:ln>
                        </wps:spPr>
                        <wps:txbx>
                          <w:txbxContent>
                            <w:p w:rsidRPr="00F852AB" w:rsidR="00082093" w:rsidP="00247B50" w:rsidRDefault="00082093" w14:paraId="6E2AC436" w14:textId="77777777">
                              <w:pPr>
                                <w:jc w:val="right"/>
                                <w:rPr>
                                  <w:b/>
                                  <w:color w:val="FF0000"/>
                                </w:rPr>
                              </w:pPr>
                              <w:r>
                                <w:rPr>
                                  <w:b/>
                                  <w:color w:val="FF0000"/>
                                </w:rPr>
                                <w:t>A</w:t>
                              </w:r>
                            </w:p>
                          </w:txbxContent>
                        </wps:txbx>
                        <wps:bodyPr rot="0" vert="horz" wrap="square" lIns="91440" tIns="45720" rIns="91440" bIns="45720" anchor="t" anchorCtr="0">
                          <a:noAutofit/>
                        </wps:bodyPr>
                      </wps:wsp>
                      <wps:wsp>
                        <wps:cNvPr id="401775592" name="Rechthoek 401775592"/>
                        <wps:cNvSpPr/>
                        <wps:spPr>
                          <a:xfrm>
                            <a:off x="161925" y="809625"/>
                            <a:ext cx="3305175" cy="7991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w14:anchorId="6138CA4F">
              <v:group id="Groep 401775594" style="position:absolute;left:0;text-align:left;margin-left:0;margin-top:36.05pt;width:286.4pt;height:222pt;z-index:251658275;mso-position-horizontal:center;mso-position-horizontal-relative:margin" coordsize="36372,28194" o:spid="_x0000_s1036" w14:anchorId="58A6B5B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">
                <v:shape id="Afbeelding 401775589" style="position:absolute;width:36372;height:28194;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">
                  <v:imagedata cropbottom="33891f" o:title="" r:id="rId21"/>
                  <v:path arrowok="t"/>
                </v:shape>
                <v:shape id="_x0000_s1038" style="position:absolute;left:30384;top:12668;width:4287;height:3409;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">
                  <v:textbox>
                    <w:txbxContent>
                      <w:p w:rsidRPr="00F852AB" w:rsidR="00082093" w:rsidP="00247B50" w:rsidRDefault="00082093" w14:paraId="0C2DCDA8" w14:textId="77777777">
                        <w:pPr>
                          <w:jc w:val="right"/>
                          <w:rPr>
                            <w:b/>
                            <w:color w:val="FF0000"/>
                          </w:rPr>
                        </w:pPr>
                        <w:r>
                          <w:rPr>
                            <w:b/>
                            <w:color w:val="FF0000"/>
                          </w:rPr>
                          <w:t>A</w:t>
                        </w:r>
                      </w:p>
                    </w:txbxContent>
                  </v:textbox>
                </v:shape>
                <v:rect id="Rechthoek 401775592" style="position:absolute;left:1619;top:8096;width:33052;height:7991;visibility:visible;mso-wrap-style:square;v-text-anchor:middle" o:spid="_x0000_s1039"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"/>
                <w10:wrap type="topAndBottom" anchorx="margin"/>
              </v:group>
            </w:pict>
          </mc:Fallback>
        </mc:AlternateContent>
      </w:r>
      <w:r w:rsidRPr="009F48B6" w:rsidR="00F26F96">
        <w:rPr>
          <w:rFonts w:eastAsia="Verdana"/>
        </w:rPr>
        <w:t>Start met het aanmaken van een repressief object door</w:t>
      </w:r>
      <w:r w:rsidRPr="009F48B6">
        <w:rPr>
          <w:rFonts w:eastAsia="Verdana"/>
        </w:rPr>
        <w:t xml:space="preserve"> "Terrein/Gebied" te selecteren</w:t>
      </w:r>
      <w:r>
        <w:rPr>
          <w:rFonts w:eastAsia="Verdana"/>
        </w:rPr>
        <w:t>.</w:t>
      </w:r>
    </w:p>
    <w:p w:rsidR="009F48B6" w:rsidP="009F48B6" w:rsidRDefault="009F48B6" w14:paraId="78F17D8C" w14:textId="77777777">
      <w:pPr>
        <w:pStyle w:val="Geenafstand"/>
        <w:rPr>
          <w:rFonts w:eastAsia="Verdana"/>
        </w:rPr>
      </w:pPr>
    </w:p>
    <w:p w:rsidR="009F48B6" w:rsidP="009F48B6" w:rsidRDefault="009F48B6" w14:paraId="0F38B499" w14:textId="77777777">
      <w:pPr>
        <w:pStyle w:val="Geenafstand"/>
        <w:rPr>
          <w:rFonts w:eastAsia="Verdana"/>
        </w:rPr>
      </w:pPr>
    </w:p>
    <w:p w:rsidR="009F48B6" w:rsidP="009F48B6" w:rsidRDefault="009F48B6" w14:paraId="0AE3E64B" w14:textId="77777777">
      <w:pPr>
        <w:pStyle w:val="Lijstalinea"/>
        <w:rPr>
          <w:rFonts w:eastAsia="Verdana"/>
        </w:rPr>
      </w:pPr>
    </w:p>
    <w:p w:rsidRPr="009F48B6" w:rsidR="00247B50" w:rsidP="00041266" w:rsidRDefault="00247B50" w14:paraId="38729A53" w14:textId="7C4D74AA">
      <w:pPr>
        <w:pStyle w:val="Geenafstand"/>
        <w:numPr>
          <w:ilvl w:val="0"/>
          <w:numId w:val="12"/>
        </w:numPr>
        <w:ind w:left="0" w:firstLine="0"/>
        <w:rPr>
          <w:rFonts w:eastAsia="Verdana"/>
        </w:rPr>
      </w:pPr>
      <w:r w:rsidRPr="79F1AFDB">
        <w:rPr>
          <w:rFonts w:eastAsia="Verdana"/>
          <w:b/>
        </w:rPr>
        <w:t>Zoom hiervoor voldoende in en klik op het betreffende BAG pand</w:t>
      </w:r>
      <w:r w:rsidRPr="79F1AFDB" w:rsidR="009F48B6">
        <w:rPr>
          <w:rFonts w:eastAsia="Verdana"/>
          <w:b/>
        </w:rPr>
        <w:t xml:space="preserve"> (donker roze vlak)</w:t>
      </w:r>
      <w:r w:rsidRPr="79F1AFDB">
        <w:rPr>
          <w:rFonts w:eastAsia="Verdana"/>
          <w:b/>
        </w:rPr>
        <w:t>.</w:t>
      </w:r>
      <w:r w:rsidR="009F48B6">
        <w:rPr>
          <w:rFonts w:eastAsia="Verdana"/>
        </w:rPr>
        <w:t xml:space="preserve"> Je cursor ziet er als volgt uit: </w:t>
      </w:r>
      <w:r w:rsidRPr="009F48B6" w:rsidR="009F48B6">
        <w:rPr>
          <w:noProof/>
        </w:rPr>
        <w:t xml:space="preserve"> </w:t>
      </w:r>
      <w:r w:rsidR="009F48B6">
        <w:rPr>
          <w:noProof/>
        </w:rPr>
        <w:drawing>
          <wp:inline distT="0" distB="0" distL="0" distR="0" wp14:anchorId="4D9FCF58" wp14:editId="6CE7A863">
            <wp:extent cx="295275" cy="209550"/>
            <wp:effectExtent l="0" t="0" r="9525" b="0"/>
            <wp:docPr id="523006892"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9"/>
                    <pic:cNvPicPr/>
                  </pic:nvPicPr>
                  <pic:blipFill>
                    <a:blip r:embed="rId24">
                      <a:extLst>
                        <a:ext uri="{28A0092B-C50C-407E-A947-70E740481C1C}">
                          <a14:useLocalDpi xmlns:a14="http://schemas.microsoft.com/office/drawing/2010/main" val="0"/>
                        </a:ext>
                      </a:extLst>
                    </a:blip>
                    <a:stretch>
                      <a:fillRect/>
                    </a:stretch>
                  </pic:blipFill>
                  <pic:spPr>
                    <a:xfrm>
                      <a:off x="0" y="0"/>
                      <a:ext cx="295275" cy="209550"/>
                    </a:xfrm>
                    <a:prstGeom prst="rect">
                      <a:avLst/>
                    </a:prstGeom>
                  </pic:spPr>
                </pic:pic>
              </a:graphicData>
            </a:graphic>
          </wp:inline>
        </w:drawing>
      </w:r>
    </w:p>
    <w:p w:rsidR="00247B50" w:rsidP="00EE5344" w:rsidRDefault="00247B50" w14:paraId="151D9C3D" w14:textId="77777777">
      <w:pPr>
        <w:pStyle w:val="Geenafstand"/>
        <w:rPr>
          <w:noProof/>
        </w:rPr>
      </w:pPr>
    </w:p>
    <w:p w:rsidR="00CA2E08" w:rsidP="00EE5344" w:rsidRDefault="008166DA" w14:paraId="23D2CA7A" w14:textId="49F9C588">
      <w:pPr>
        <w:pStyle w:val="Geenafstand"/>
        <w:rPr>
          <w:noProof/>
        </w:rPr>
      </w:pPr>
      <w:r>
        <w:rPr>
          <w:noProof/>
        </w:rPr>
        <w:t>De widget ziet er als volgt uit</w:t>
      </w:r>
      <w:r w:rsidRPr="7ADF17C2" w:rsidR="00CA2E08">
        <w:rPr>
          <w:noProof/>
        </w:rPr>
        <w:t>:</w:t>
      </w:r>
    </w:p>
    <w:p w:rsidR="00F852AB" w:rsidP="00EE5344" w:rsidRDefault="005E782F" w14:paraId="4EB908BB" w14:textId="79DE2E82">
      <w:pPr>
        <w:pStyle w:val="Geenafstand"/>
        <w:rPr>
          <w:noProof/>
        </w:rPr>
      </w:pPr>
      <w:r>
        <w:rPr>
          <w:noProof/>
        </w:rPr>
        <mc:AlternateContent>
          <mc:Choice Requires="wpg">
            <w:drawing>
              <wp:anchor distT="0" distB="0" distL="114300" distR="114300" simplePos="0" relativeHeight="251658278" behindDoc="0" locked="0" layoutInCell="1" allowOverlap="1" wp14:anchorId="5BAB2597" wp14:editId="0E33D481">
                <wp:simplePos x="0" y="0"/>
                <wp:positionH relativeFrom="margin">
                  <wp:align>center</wp:align>
                </wp:positionH>
                <wp:positionV relativeFrom="paragraph">
                  <wp:posOffset>201930</wp:posOffset>
                </wp:positionV>
                <wp:extent cx="3181350" cy="3239770"/>
                <wp:effectExtent l="0" t="0" r="0" b="0"/>
                <wp:wrapTopAndBottom/>
                <wp:docPr id="523006885" name="Groep 523006885"/>
                <wp:cNvGraphicFramePr/>
                <a:graphic xmlns:a="http://schemas.openxmlformats.org/drawingml/2006/main">
                  <a:graphicData uri="http://schemas.microsoft.com/office/word/2010/wordprocessingGroup">
                    <wpg:wgp>
                      <wpg:cNvGrpSpPr/>
                      <wpg:grpSpPr>
                        <a:xfrm>
                          <a:off x="0" y="0"/>
                          <a:ext cx="3181350" cy="3239770"/>
                          <a:chOff x="0" y="0"/>
                          <a:chExt cx="3181350" cy="3239770"/>
                        </a:xfrm>
                      </wpg:grpSpPr>
                      <pic:pic xmlns:pic="http://schemas.openxmlformats.org/drawingml/2006/picture">
                        <pic:nvPicPr>
                          <pic:cNvPr id="1283653884" name="Afbeelding 128365388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81350" cy="3239770"/>
                          </a:xfrm>
                          <a:prstGeom prst="rect">
                            <a:avLst/>
                          </a:prstGeom>
                        </pic:spPr>
                      </pic:pic>
                      <wps:wsp>
                        <wps:cNvPr id="401775596" name="Rechthoek 401775596"/>
                        <wps:cNvSpPr/>
                        <wps:spPr>
                          <a:xfrm>
                            <a:off x="206828" y="2275115"/>
                            <a:ext cx="289496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70456101">
              <v:group id="Groep 523006885" style="position:absolute;margin-left:0;margin-top:15.9pt;width:250.5pt;height:255.1pt;z-index:251658278;mso-position-horizontal:center;mso-position-horizontal-relative:margin" coordsize="31813,32397" o:spid="_x0000_s1026" w14:anchorId="4F7979F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">
                <v:shape id="Afbeelding 1283653884" style="position:absolute;width:31813;height:3239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">
                  <v:imagedata o:title="" r:id="rId26"/>
                  <v:path arrowok="t"/>
                </v:shape>
                <v:rect id="Rechthoek 401775596" style="position:absolute;left:2068;top:22751;width:28949;height:3524;visibility:visible;mso-wrap-style:square;v-text-anchor:middle" o:spid="_x0000_s1028"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"/>
                <w10:wrap type="topAndBottom" anchorx="margin"/>
              </v:group>
            </w:pict>
          </mc:Fallback>
        </mc:AlternateContent>
      </w:r>
    </w:p>
    <w:p w:rsidR="00F852AB" w:rsidP="00EE5344" w:rsidRDefault="00CA2E08" w14:paraId="1818E24D" w14:textId="25B800BE">
      <w:pPr>
        <w:pStyle w:val="Geenafstand"/>
        <w:keepNext/>
      </w:pPr>
      <w:r w:rsidRPr="7ADF17C2">
        <w:rPr>
          <w:noProof/>
        </w:rPr>
        <w:t xml:space="preserve"> </w:t>
      </w:r>
    </w:p>
    <w:p w:rsidR="00F852AB" w:rsidP="00EE5344" w:rsidRDefault="00F852AB" w14:paraId="0DAE747D" w14:textId="0DE8EF0A">
      <w:pPr>
        <w:pStyle w:val="Bijschrift"/>
        <w:jc w:val="center"/>
      </w:pPr>
      <w:r>
        <w:t xml:space="preserve">Figuur </w:t>
      </w:r>
      <w:r>
        <w:fldChar w:fldCharType="begin"/>
      </w:r>
      <w:r>
        <w:instrText>SEQ Figuur \* ARABIC</w:instrText>
      </w:r>
      <w:r>
        <w:fldChar w:fldCharType="separate"/>
      </w:r>
      <w:r w:rsidR="00702AE5">
        <w:rPr>
          <w:noProof/>
        </w:rPr>
        <w:t>8</w:t>
      </w:r>
      <w:r>
        <w:fldChar w:fldCharType="end"/>
      </w:r>
      <w:r>
        <w:tab/>
      </w:r>
      <w:r>
        <w:t>Startscherm Objecten</w:t>
      </w:r>
    </w:p>
    <w:p w:rsidRPr="00CA2E08" w:rsidR="00F26F96" w:rsidP="00EE5344" w:rsidRDefault="00F26F96" w14:paraId="176122C2" w14:textId="25B800BE">
      <w:pPr>
        <w:pStyle w:val="Geenafstand"/>
        <w:rPr>
          <w:rFonts w:eastAsia="Verdana"/>
          <w:vanish/>
          <w:specVanish/>
        </w:rPr>
      </w:pPr>
    </w:p>
    <w:p w:rsidR="39345607" w:rsidP="00EE5344" w:rsidRDefault="39345607" w14:paraId="0CB61CD5" w14:textId="25B800BE">
      <w:pPr>
        <w:pStyle w:val="Geenafstand"/>
        <w:rPr>
          <w:rFonts w:eastAsia="Verdana"/>
        </w:rPr>
      </w:pPr>
    </w:p>
    <w:p w:rsidR="39345607" w:rsidP="00041266" w:rsidRDefault="39345607" w14:paraId="42412D8D" w14:textId="631BA7A2">
      <w:pPr>
        <w:pStyle w:val="Geenafstand"/>
        <w:numPr>
          <w:ilvl w:val="0"/>
          <w:numId w:val="12"/>
        </w:numPr>
        <w:ind w:left="0" w:firstLine="0"/>
        <w:rPr>
          <w:rFonts w:eastAsia="Verdana"/>
          <w:b/>
        </w:rPr>
      </w:pPr>
      <w:r w:rsidRPr="79F1AFDB">
        <w:rPr>
          <w:rFonts w:eastAsia="Verdana"/>
          <w:b/>
        </w:rPr>
        <w:t>Klik op ‘Maak object aan en plaats’.</w:t>
      </w:r>
    </w:p>
    <w:p w:rsidR="00AC38C5" w:rsidP="00AC38C5" w:rsidRDefault="00AC38C5" w14:paraId="36FAEB89" w14:textId="77777777">
      <w:pPr>
        <w:pStyle w:val="Geenafstand"/>
        <w:rPr>
          <w:rFonts w:eastAsia="Verdana"/>
          <w:b/>
        </w:rPr>
      </w:pPr>
    </w:p>
    <w:p w:rsidR="00CA2E08" w:rsidP="00041266" w:rsidRDefault="009F48B6" w14:paraId="160F1E04" w14:textId="3EE24E7F">
      <w:pPr>
        <w:pStyle w:val="Geenafstand"/>
        <w:numPr>
          <w:ilvl w:val="0"/>
          <w:numId w:val="12"/>
        </w:numPr>
        <w:ind w:left="0" w:firstLine="0"/>
        <w:rPr>
          <w:rFonts w:eastAsia="Verdana"/>
          <w:b/>
        </w:rPr>
      </w:pPr>
      <w:r w:rsidRPr="79F1AFDB">
        <w:rPr>
          <w:rFonts w:eastAsia="Verdana"/>
          <w:b/>
        </w:rPr>
        <w:lastRenderedPageBreak/>
        <w:t>Plaats het kruis op de plek waar je het i-pictogram wilt plaatsen</w:t>
      </w:r>
      <w:r w:rsidRPr="79F1AFDB" w:rsidR="00F26F96">
        <w:rPr>
          <w:rFonts w:eastAsia="Verdana"/>
          <w:b/>
        </w:rPr>
        <w:t xml:space="preserve">. </w:t>
      </w:r>
    </w:p>
    <w:p w:rsidR="00AC38C5" w:rsidP="00AC38C5" w:rsidRDefault="00AC38C5" w14:paraId="690591AF" w14:textId="77777777">
      <w:pPr>
        <w:pStyle w:val="Lijstalinea"/>
        <w:rPr>
          <w:rFonts w:eastAsia="Verdana"/>
        </w:rPr>
      </w:pPr>
      <w:r w:rsidRPr="00AC38C5">
        <w:rPr>
          <w:rFonts w:eastAsia="Verdana"/>
        </w:rPr>
        <w:t>Plaats deze zo dicht mogelijk bij de brandweeringang, op een vrije ruimte.</w:t>
      </w:r>
    </w:p>
    <w:p w:rsidRPr="00AC38C5" w:rsidR="00F26F96" w:rsidP="00AC38C5" w:rsidRDefault="00F26F96" w14:paraId="00F48886" w14:textId="575DE45B">
      <w:pPr>
        <w:pStyle w:val="Lijstalinea"/>
        <w:rPr>
          <w:rFonts w:eastAsia="Verdana"/>
          <w:b/>
        </w:rPr>
      </w:pPr>
      <w:r w:rsidRPr="7ADF17C2">
        <w:rPr>
          <w:rFonts w:eastAsia="Verdana"/>
        </w:rPr>
        <w:t>Tip: Klik naast het object, anders loopt de tekst met de naam van het object door de object tekeningen.</w:t>
      </w:r>
    </w:p>
    <w:p w:rsidR="009F48B6" w:rsidP="00EE5344" w:rsidRDefault="009F48B6" w14:paraId="405ADA16" w14:textId="672FAE67">
      <w:pPr>
        <w:pStyle w:val="Geenafstand"/>
        <w:rPr>
          <w:rFonts w:eastAsia="Verdana"/>
        </w:rPr>
      </w:pPr>
    </w:p>
    <w:p w:rsidR="009F48B6" w:rsidP="00041266" w:rsidRDefault="009F48B6" w14:paraId="4BA92FA2" w14:textId="77112692">
      <w:pPr>
        <w:pStyle w:val="Geenafstand"/>
        <w:numPr>
          <w:ilvl w:val="0"/>
          <w:numId w:val="12"/>
        </w:numPr>
        <w:ind w:left="0" w:firstLine="0"/>
        <w:rPr>
          <w:rFonts w:eastAsia="Verdana"/>
        </w:rPr>
      </w:pPr>
      <w:r w:rsidRPr="79F1AFDB">
        <w:rPr>
          <w:rFonts w:eastAsia="Verdana"/>
          <w:b/>
        </w:rPr>
        <w:t>Vul de formele naam in.</w:t>
      </w:r>
      <w:r>
        <w:rPr>
          <w:rFonts w:eastAsia="Verdana"/>
        </w:rPr>
        <w:t xml:space="preserve"> Zorg dat deze naam overeenkomt met de objectenlijst.</w:t>
      </w:r>
    </w:p>
    <w:p w:rsidR="009F48B6" w:rsidP="009F48B6" w:rsidRDefault="009F48B6" w14:paraId="4AE7A2D6" w14:textId="77777777">
      <w:pPr>
        <w:pStyle w:val="Geenafstand"/>
        <w:rPr>
          <w:rFonts w:eastAsia="Verdana"/>
        </w:rPr>
      </w:pPr>
    </w:p>
    <w:p w:rsidR="39345607" w:rsidP="00041266" w:rsidRDefault="39345607" w14:paraId="535650F7" w14:textId="3CEEE4E1">
      <w:pPr>
        <w:pStyle w:val="Geenafstand"/>
        <w:numPr>
          <w:ilvl w:val="0"/>
          <w:numId w:val="12"/>
        </w:numPr>
        <w:ind w:left="0" w:firstLine="0"/>
        <w:rPr>
          <w:rFonts w:eastAsia="Verdana"/>
        </w:rPr>
      </w:pPr>
      <w:r w:rsidRPr="79F1AFDB">
        <w:rPr>
          <w:rFonts w:eastAsia="Verdana"/>
          <w:b/>
        </w:rPr>
        <w:t xml:space="preserve">Klik opnieuw op </w:t>
      </w:r>
      <w:r w:rsidRPr="79F1AFDB" w:rsidR="00CA2E08">
        <w:rPr>
          <w:rFonts w:eastAsia="Verdana"/>
          <w:b/>
        </w:rPr>
        <w:t>‘Terrein of G</w:t>
      </w:r>
      <w:r w:rsidRPr="79F1AFDB">
        <w:rPr>
          <w:rFonts w:eastAsia="Verdana"/>
          <w:b/>
        </w:rPr>
        <w:t>ebied</w:t>
      </w:r>
      <w:r w:rsidRPr="79F1AFDB" w:rsidR="00CA2E08">
        <w:rPr>
          <w:rFonts w:eastAsia="Verdana"/>
          <w:b/>
        </w:rPr>
        <w:t>’</w:t>
      </w:r>
      <w:r w:rsidRPr="79F1AFDB">
        <w:rPr>
          <w:rFonts w:eastAsia="Verdana"/>
          <w:b/>
        </w:rPr>
        <w:t xml:space="preserve"> en selecteer het I-tje van het object.</w:t>
      </w:r>
      <w:r w:rsidRPr="7ADF17C2" w:rsidR="009F4548">
        <w:rPr>
          <w:rFonts w:eastAsia="Verdana"/>
        </w:rPr>
        <w:t xml:space="preserve"> </w:t>
      </w:r>
      <w:r w:rsidR="000D01F7">
        <w:rPr>
          <w:rFonts w:eastAsia="Verdana"/>
        </w:rPr>
        <w:t xml:space="preserve">In de widget </w:t>
      </w:r>
      <w:r w:rsidRPr="7ADF17C2" w:rsidR="009F4548">
        <w:rPr>
          <w:rFonts w:eastAsia="Verdana"/>
        </w:rPr>
        <w:t>verschijnt:</w:t>
      </w:r>
    </w:p>
    <w:p w:rsidR="009F48B6" w:rsidP="009F48B6" w:rsidRDefault="009F48B6" w14:paraId="2C0B2183" w14:textId="77777777">
      <w:pPr>
        <w:pStyle w:val="Lijstalinea"/>
        <w:rPr>
          <w:rFonts w:eastAsia="Verdana"/>
        </w:rPr>
      </w:pPr>
    </w:p>
    <w:p w:rsidR="009F48B6" w:rsidP="009F48B6" w:rsidRDefault="009F48B6" w14:paraId="33CF51CC" w14:textId="10D110FC">
      <w:pPr>
        <w:pStyle w:val="Geenafstand"/>
        <w:rPr>
          <w:rFonts w:eastAsia="Verdana"/>
        </w:rPr>
      </w:pPr>
    </w:p>
    <w:p w:rsidR="39345607" w:rsidP="00EE5344" w:rsidRDefault="000D01F7" w14:paraId="58647D5D" w14:textId="339EF549">
      <w:pPr>
        <w:pStyle w:val="Geenafstand"/>
        <w:rPr>
          <w:rFonts w:eastAsia="Verdana"/>
        </w:rPr>
      </w:pPr>
      <w:r>
        <w:rPr>
          <w:noProof/>
        </w:rPr>
        <w:drawing>
          <wp:anchor distT="0" distB="0" distL="114300" distR="114300" simplePos="0" relativeHeight="251658246" behindDoc="0" locked="0" layoutInCell="1" allowOverlap="1" wp14:anchorId="79465CE9" wp14:editId="756C1A1F">
            <wp:simplePos x="0" y="0"/>
            <wp:positionH relativeFrom="column">
              <wp:posOffset>2117090</wp:posOffset>
            </wp:positionH>
            <wp:positionV relativeFrom="paragraph">
              <wp:posOffset>0</wp:posOffset>
            </wp:positionV>
            <wp:extent cx="2372400" cy="4573301"/>
            <wp:effectExtent l="0" t="0" r="8890" b="0"/>
            <wp:wrapTopAndBottom/>
            <wp:docPr id="1544548106" name="Afbeelding 154454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372400" cy="4573301"/>
                    </a:xfrm>
                    <a:prstGeom prst="rect">
                      <a:avLst/>
                    </a:prstGeom>
                  </pic:spPr>
                </pic:pic>
              </a:graphicData>
            </a:graphic>
            <wp14:sizeRelH relativeFrom="margin">
              <wp14:pctWidth>0</wp14:pctWidth>
            </wp14:sizeRelH>
          </wp:anchor>
        </w:drawing>
      </w:r>
      <w:r w:rsidR="009F4548">
        <w:rPr>
          <w:noProof/>
        </w:rPr>
        <mc:AlternateContent>
          <mc:Choice Requires="wps">
            <w:drawing>
              <wp:inline distT="0" distB="0" distL="0" distR="0" wp14:anchorId="7231EAD2" wp14:editId="4F331F7B">
                <wp:extent cx="6486525" cy="635"/>
                <wp:effectExtent l="0" t="0" r="9525" b="0"/>
                <wp:docPr id="22" name="Tekstvak 22"/>
                <wp:cNvGraphicFramePr/>
                <a:graphic xmlns:a="http://schemas.openxmlformats.org/drawingml/2006/main">
                  <a:graphicData uri="http://schemas.microsoft.com/office/word/2010/wordprocessingShape">
                    <wps:wsp>
                      <wps:cNvSpPr txBox="1"/>
                      <wps:spPr>
                        <a:xfrm>
                          <a:off x="0" y="0"/>
                          <a:ext cx="6486525" cy="635"/>
                        </a:xfrm>
                        <a:prstGeom prst="rect">
                          <a:avLst/>
                        </a:prstGeom>
                        <a:solidFill>
                          <a:prstClr val="white"/>
                        </a:solidFill>
                        <a:ln>
                          <a:noFill/>
                        </a:ln>
                      </wps:spPr>
                      <wps:txbx>
                        <w:txbxContent>
                          <w:p w:rsidRPr="00107310" w:rsidR="00082093" w:rsidP="00F712B5" w:rsidRDefault="00082093" w14:paraId="78921C68" w14:textId="39ED7AB5">
                            <w:pPr>
                              <w:pStyle w:val="Bijschrift"/>
                              <w:jc w:val="center"/>
                              <w:rPr>
                                <w:rFonts w:eastAsia="Verdana"/>
                              </w:rPr>
                            </w:pPr>
                            <w:r>
                              <w:t xml:space="preserve">Figuur </w:t>
                            </w:r>
                            <w:r>
                              <w:fldChar w:fldCharType="begin"/>
                            </w:r>
                            <w:r>
                              <w:instrText>SEQ Figuur \* ARABIC</w:instrText>
                            </w:r>
                            <w:r>
                              <w:fldChar w:fldCharType="separate"/>
                            </w:r>
                            <w:r>
                              <w:rPr>
                                <w:noProof/>
                              </w:rPr>
                              <w:t>9</w:t>
                            </w:r>
                            <w:r>
                              <w:fldChar w:fldCharType="end"/>
                            </w:r>
                            <w:r>
                              <w:tab/>
                            </w:r>
                            <w:r>
                              <w:t>Startscherm bewerken objecten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w14:anchorId="27817F4A">
              <v:shape id="Tekstvak 22" style="width:510.75pt;height:.05pt;visibility:visible;mso-wrap-style:square;mso-left-percent:-10001;mso-top-percent:-10001;mso-position-horizontal:absolute;mso-position-horizontal-relative:char;mso-position-vertical:absolute;mso-position-vertical-relative:line;mso-left-percent:-10001;mso-top-percent:-10001;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" w14:anchorId="7231EAD2">
                <v:textbox style="mso-fit-shape-to-text:t" inset="0,0,0,0">
                  <w:txbxContent>
                    <w:p w:rsidRPr="00107310" w:rsidR="00082093" w:rsidP="00F712B5" w:rsidRDefault="00082093" w14:paraId="3D7D3891" w14:textId="39ED7AB5">
                      <w:pPr>
                        <w:pStyle w:val="Bijschrift"/>
                        <w:jc w:val="center"/>
                        <w:rPr>
                          <w:rFonts w:eastAsia="Verdana"/>
                        </w:rPr>
                      </w:pPr>
                      <w:r>
                        <w:t xml:space="preserve">Figuur </w:t>
                      </w:r>
                      <w:r>
                        <w:fldChar w:fldCharType="begin"/>
                      </w:r>
                      <w:r>
                        <w:instrText>SEQ Figuur \* ARABIC</w:instrText>
                      </w:r>
                      <w:r>
                        <w:fldChar w:fldCharType="separate"/>
                      </w:r>
                      <w:r>
                        <w:rPr>
                          <w:noProof/>
                        </w:rPr>
                        <w:t>9</w:t>
                      </w:r>
                      <w:r>
                        <w:fldChar w:fldCharType="end"/>
                      </w:r>
                      <w:r>
                        <w:tab/>
                      </w:r>
                      <w:r>
                        <w:t>Startscherm bewerken objecten</w:t>
                      </w:r>
                    </w:p>
                  </w:txbxContent>
                </v:textbox>
                <w10:anchorlock/>
              </v:shape>
            </w:pict>
          </mc:Fallback>
        </mc:AlternateContent>
      </w:r>
    </w:p>
    <w:p w:rsidR="00F712B5" w:rsidP="00041266" w:rsidRDefault="009F4548" w14:paraId="1D9820B6" w14:textId="34AC8477">
      <w:pPr>
        <w:pStyle w:val="Geenafstand"/>
        <w:numPr>
          <w:ilvl w:val="0"/>
          <w:numId w:val="12"/>
        </w:numPr>
        <w:ind w:left="0" w:firstLine="0"/>
        <w:rPr>
          <w:rFonts w:eastAsia="Verdana"/>
        </w:rPr>
      </w:pPr>
      <w:r w:rsidRPr="79F1AFDB">
        <w:rPr>
          <w:rFonts w:eastAsia="Verdana"/>
          <w:b/>
        </w:rPr>
        <w:t>Klik</w:t>
      </w:r>
      <w:r w:rsidRPr="79F1AFDB" w:rsidR="00F26F96">
        <w:rPr>
          <w:rFonts w:eastAsia="Verdana"/>
          <w:b/>
        </w:rPr>
        <w:t xml:space="preserve"> </w:t>
      </w:r>
      <w:r w:rsidRPr="79F1AFDB">
        <w:rPr>
          <w:rFonts w:eastAsia="Verdana"/>
          <w:b/>
        </w:rPr>
        <w:t xml:space="preserve">op </w:t>
      </w:r>
      <w:r w:rsidRPr="79F1AFDB" w:rsidR="00F26F96">
        <w:rPr>
          <w:rFonts w:eastAsia="Verdana"/>
          <w:b/>
        </w:rPr>
        <w:t>"Objectgegevens bewerken".</w:t>
      </w:r>
      <w:r w:rsidRPr="7ADF17C2" w:rsidR="00F712B5">
        <w:rPr>
          <w:rFonts w:eastAsia="Verdana"/>
        </w:rPr>
        <w:t xml:space="preserve"> Er worden vier tabbladen zichtbaar. Maak eventueel het scherm breder om alles te kunnen zien; Historie, Objectgegevens, Bedrijfshulpverlening en contactpersonen, Organisatorische voorzieningen.</w:t>
      </w:r>
    </w:p>
    <w:p w:rsidR="00F712B5" w:rsidP="00EE5344" w:rsidRDefault="00F712B5" w14:paraId="38B1B47B" w14:textId="04F8469B">
      <w:pPr>
        <w:pStyle w:val="Geenafstand"/>
        <w:rPr>
          <w:rFonts w:eastAsia="Verdana"/>
        </w:rPr>
      </w:pPr>
      <w:r w:rsidRPr="7ADF17C2">
        <w:rPr>
          <w:rFonts w:eastAsia="Verdana"/>
        </w:rPr>
        <w:t>VRK: We gebruiken (nu, 2022) Historie en Object gegevens.</w:t>
      </w:r>
    </w:p>
    <w:p w:rsidR="00F712B5" w:rsidP="00EE5344" w:rsidRDefault="00F712B5" w14:paraId="740992B2" w14:textId="25B800BE">
      <w:pPr>
        <w:pStyle w:val="Geenafstand"/>
        <w:rPr>
          <w:rFonts w:eastAsia="Verdana"/>
        </w:rPr>
      </w:pPr>
    </w:p>
    <w:p w:rsidRPr="00F324E5" w:rsidR="00F712B5" w:rsidP="00EE5344" w:rsidRDefault="00F712B5" w14:paraId="0FAADBF5" w14:textId="1FFC1625">
      <w:pPr>
        <w:pStyle w:val="Geenafstand"/>
        <w:rPr>
          <w:rFonts w:eastAsia="Verdana"/>
        </w:rPr>
      </w:pPr>
      <w:r w:rsidRPr="00F324E5">
        <w:rPr>
          <w:rFonts w:eastAsia="Verdana"/>
        </w:rPr>
        <w:t xml:space="preserve">Lees </w:t>
      </w:r>
      <w:r w:rsidR="00F324E5">
        <w:rPr>
          <w:rFonts w:eastAsia="Verdana"/>
        </w:rPr>
        <w:t xml:space="preserve">eventueel </w:t>
      </w:r>
      <w:r w:rsidRPr="00F324E5">
        <w:rPr>
          <w:rFonts w:eastAsia="Verdana"/>
          <w:i/>
        </w:rPr>
        <w:t>Bijlage Formulieren</w:t>
      </w:r>
      <w:r w:rsidRPr="00F324E5">
        <w:rPr>
          <w:rFonts w:eastAsia="Verdana"/>
        </w:rPr>
        <w:t xml:space="preserve"> over het werken met formulieren.</w:t>
      </w:r>
    </w:p>
    <w:p w:rsidR="00F712B5" w:rsidP="00EE5344" w:rsidRDefault="00F712B5" w14:paraId="242334C6" w14:textId="77F4B8F7">
      <w:pPr>
        <w:pStyle w:val="Geenafstand"/>
        <w:rPr>
          <w:rFonts w:eastAsia="Verdana"/>
        </w:rPr>
      </w:pPr>
    </w:p>
    <w:p w:rsidR="000D01F7" w:rsidP="00041266" w:rsidRDefault="000D01F7" w14:paraId="1BBEC99C" w14:textId="014D8FC2">
      <w:pPr>
        <w:pStyle w:val="Geenafstand"/>
        <w:numPr>
          <w:ilvl w:val="0"/>
          <w:numId w:val="12"/>
        </w:numPr>
        <w:ind w:left="0" w:firstLine="0"/>
        <w:rPr>
          <w:rFonts w:eastAsia="Verdana"/>
          <w:b/>
        </w:rPr>
      </w:pPr>
      <w:r w:rsidRPr="6152CFF2">
        <w:rPr>
          <w:rFonts w:eastAsia="Verdana"/>
          <w:b/>
        </w:rPr>
        <w:t xml:space="preserve">Ga naar tabblad Historie. Klik op potloodje </w:t>
      </w:r>
      <w:r w:rsidRPr="6152CFF2" w:rsidR="009F48B6">
        <w:rPr>
          <w:rFonts w:eastAsia="Verdana"/>
          <w:b/>
        </w:rPr>
        <w:t>om de bewerkmodus aan te zetten.</w:t>
      </w:r>
    </w:p>
    <w:p w:rsidR="009F48B6" w:rsidP="009F48B6" w:rsidRDefault="009F48B6" w14:paraId="1790B0DD" w14:textId="17182471">
      <w:pPr>
        <w:pStyle w:val="Geenafstand"/>
        <w:rPr>
          <w:rFonts w:eastAsia="Verdana"/>
        </w:rPr>
      </w:pPr>
    </w:p>
    <w:p w:rsidRPr="00F324E5" w:rsidR="00F324E5" w:rsidP="00147D16" w:rsidRDefault="000D01F7" w14:paraId="4E4782B4" w14:textId="54FD22EA">
      <w:pPr>
        <w:pStyle w:val="Geenafstand"/>
        <w:numPr>
          <w:ilvl w:val="0"/>
          <w:numId w:val="12"/>
        </w:numPr>
        <w:ind w:left="0" w:firstLine="0"/>
        <w:rPr>
          <w:rFonts w:eastAsia="Verdana"/>
        </w:rPr>
      </w:pPr>
      <w:r w:rsidRPr="00F324E5">
        <w:rPr>
          <w:rFonts w:eastAsia="Verdana"/>
          <w:b/>
        </w:rPr>
        <w:t>Klik op derde knopje ‘Kindobject toevoegen</w:t>
      </w:r>
      <w:r w:rsidR="00F324E5">
        <w:rPr>
          <w:rFonts w:eastAsia="Verdana"/>
          <w:b/>
        </w:rPr>
        <w:t>’</w:t>
      </w:r>
      <w:r w:rsidRPr="00F324E5">
        <w:rPr>
          <w:rFonts w:eastAsia="Verdana"/>
          <w:b/>
        </w:rPr>
        <w:t>.</w:t>
      </w:r>
      <w:r w:rsidRPr="00F324E5">
        <w:rPr>
          <w:rFonts w:eastAsia="Verdana"/>
        </w:rPr>
        <w:t xml:space="preserve"> </w:t>
      </w:r>
    </w:p>
    <w:p w:rsidRPr="000D01F7" w:rsidR="00F324E5" w:rsidP="00F324E5" w:rsidRDefault="00F324E5" w14:paraId="3414B8D3" w14:textId="6620D4D9">
      <w:pPr>
        <w:pStyle w:val="Geenafstand"/>
        <w:jc w:val="center"/>
        <w:rPr>
          <w:rFonts w:eastAsia="Verdana"/>
          <w:highlight w:val="yellow"/>
        </w:rPr>
      </w:pPr>
    </w:p>
    <w:p w:rsidRPr="00F324E5" w:rsidR="00F324E5" w:rsidP="00F324E5" w:rsidRDefault="00F324E5" w14:paraId="56CA15B3" w14:textId="7F74C507">
      <w:pPr>
        <w:pStyle w:val="Geenafstand"/>
        <w:rPr>
          <w:rFonts w:eastAsia="Verdana"/>
        </w:rPr>
      </w:pPr>
      <w:r>
        <w:rPr>
          <w:rFonts w:eastAsia="Verdana"/>
          <w:noProof/>
        </w:rPr>
        <w:lastRenderedPageBreak/>
        <mc:AlternateContent>
          <mc:Choice Requires="wpg">
            <w:drawing>
              <wp:anchor distT="0" distB="0" distL="114300" distR="114300" simplePos="0" relativeHeight="251658285" behindDoc="0" locked="0" layoutInCell="1" allowOverlap="1" wp14:anchorId="7DCD143A" wp14:editId="774B9436">
                <wp:simplePos x="0" y="0"/>
                <wp:positionH relativeFrom="margin">
                  <wp:align>center</wp:align>
                </wp:positionH>
                <wp:positionV relativeFrom="paragraph">
                  <wp:posOffset>0</wp:posOffset>
                </wp:positionV>
                <wp:extent cx="2324100" cy="1924050"/>
                <wp:effectExtent l="0" t="0" r="0" b="0"/>
                <wp:wrapTopAndBottom/>
                <wp:docPr id="192" name="Groep 192"/>
                <wp:cNvGraphicFramePr/>
                <a:graphic xmlns:a="http://schemas.openxmlformats.org/drawingml/2006/main">
                  <a:graphicData uri="http://schemas.microsoft.com/office/word/2010/wordprocessingGroup">
                    <wpg:wgp>
                      <wpg:cNvGrpSpPr/>
                      <wpg:grpSpPr>
                        <a:xfrm>
                          <a:off x="0" y="0"/>
                          <a:ext cx="2324100" cy="1924050"/>
                          <a:chOff x="0" y="0"/>
                          <a:chExt cx="2324100" cy="1924050"/>
                        </a:xfrm>
                      </wpg:grpSpPr>
                      <pic:pic xmlns:pic="http://schemas.openxmlformats.org/drawingml/2006/picture">
                        <pic:nvPicPr>
                          <pic:cNvPr id="401775614" name="Afbeelding 40177561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324100" cy="1924050"/>
                          </a:xfrm>
                          <a:prstGeom prst="rect">
                            <a:avLst/>
                          </a:prstGeom>
                        </pic:spPr>
                      </pic:pic>
                      <wps:wsp>
                        <wps:cNvPr id="401775615" name="Rechthoek 401775615"/>
                        <wps:cNvSpPr/>
                        <wps:spPr>
                          <a:xfrm>
                            <a:off x="752475" y="638175"/>
                            <a:ext cx="333375"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168A484E">
              <v:group id="Groep 192" style="position:absolute;margin-left:0;margin-top:0;width:183pt;height:151.5pt;z-index:251658285;mso-position-horizontal:center;mso-position-horizontal-relative:margin" coordsize="23241,19240" o:spid="_x0000_s1026" w14:anchorId="6C48F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">
                <v:shape id="Afbeelding 401775614" style="position:absolute;width:23241;height:1924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">
                  <v:imagedata o:title="" r:id="rId29"/>
                  <v:path arrowok="t"/>
                </v:shape>
                <v:rect id="Rechthoek 401775615" style="position:absolute;left:7524;top:6381;width:3334;height:3906;visibility:visible;mso-wrap-style:square;v-text-anchor:middle" o:spid="_x0000_s1028" filled="f" strokecolor="red"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"/>
                <w10:wrap type="topAndBottom" anchorx="margin"/>
              </v:group>
            </w:pict>
          </mc:Fallback>
        </mc:AlternateContent>
      </w:r>
    </w:p>
    <w:p w:rsidRPr="00F324E5" w:rsidR="00F324E5" w:rsidP="00F324E5" w:rsidRDefault="00F324E5" w14:paraId="322190AF" w14:textId="77777777">
      <w:pPr>
        <w:pStyle w:val="Geenafstand"/>
        <w:rPr>
          <w:rFonts w:eastAsia="Verdana"/>
        </w:rPr>
      </w:pPr>
    </w:p>
    <w:p w:rsidRPr="00F324E5" w:rsidR="00F324E5" w:rsidP="00F324E5" w:rsidRDefault="00F324E5" w14:paraId="35E555D2" w14:textId="77777777">
      <w:pPr>
        <w:pStyle w:val="Geenafstand"/>
        <w:rPr>
          <w:rFonts w:eastAsia="Verdana"/>
        </w:rPr>
      </w:pPr>
    </w:p>
    <w:p w:rsidRPr="00F324E5" w:rsidR="39345607" w:rsidP="00041266" w:rsidRDefault="00224313" w14:paraId="6AAE82B4" w14:textId="333C9322">
      <w:pPr>
        <w:pStyle w:val="Geenafstand"/>
        <w:numPr>
          <w:ilvl w:val="0"/>
          <w:numId w:val="12"/>
        </w:numPr>
        <w:ind w:left="0" w:firstLine="0"/>
        <w:rPr>
          <w:rFonts w:eastAsia="Verdana"/>
          <w:b/>
        </w:rPr>
      </w:pPr>
      <w:r w:rsidRPr="00F324E5">
        <w:rPr>
          <w:b/>
        </w:rPr>
        <w:t>Vul het tabblad Historie in</w:t>
      </w:r>
      <w:r w:rsidRPr="00F324E5" w:rsidR="009F48B6">
        <w:rPr>
          <w:b/>
        </w:rPr>
        <w:t>.</w:t>
      </w:r>
    </w:p>
    <w:p w:rsidRPr="00F712B5" w:rsidR="009F48B6" w:rsidP="002532D3" w:rsidRDefault="002532D3" w14:paraId="6184A295" w14:textId="237F98F6">
      <w:pPr>
        <w:pStyle w:val="Geenafstand"/>
        <w:jc w:val="center"/>
        <w:rPr>
          <w:rFonts w:eastAsia="Verdana"/>
        </w:rPr>
      </w:pPr>
      <w:r>
        <w:rPr>
          <w:noProof/>
        </w:rPr>
        <mc:AlternateContent>
          <mc:Choice Requires="wps">
            <w:drawing>
              <wp:anchor distT="0" distB="0" distL="114300" distR="114300" simplePos="0" relativeHeight="251658279" behindDoc="0" locked="0" layoutInCell="1" allowOverlap="1" wp14:anchorId="711BE756" wp14:editId="2981D65A">
                <wp:simplePos x="0" y="0"/>
                <wp:positionH relativeFrom="column">
                  <wp:posOffset>1114425</wp:posOffset>
                </wp:positionH>
                <wp:positionV relativeFrom="paragraph">
                  <wp:posOffset>2705100</wp:posOffset>
                </wp:positionV>
                <wp:extent cx="3800475" cy="635"/>
                <wp:effectExtent l="0" t="0" r="0" b="0"/>
                <wp:wrapTopAndBottom/>
                <wp:docPr id="401775598" name="Tekstvak 401775598"/>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rsidR="00082093" w:rsidP="002532D3" w:rsidRDefault="00082093" w14:paraId="7CAA9F7D" w14:textId="1C278F74">
                            <w:pPr>
                              <w:pStyle w:val="Bijschrift"/>
                              <w:jc w:val="center"/>
                              <w:rPr>
                                <w:noProof/>
                              </w:rPr>
                            </w:pPr>
                            <w:r>
                              <w:t xml:space="preserve">Figuur </w:t>
                            </w:r>
                            <w:r>
                              <w:fldChar w:fldCharType="begin"/>
                            </w:r>
                            <w:r>
                              <w:instrText>SEQ Figuur \* ARABIC</w:instrText>
                            </w:r>
                            <w:r>
                              <w:fldChar w:fldCharType="separate"/>
                            </w:r>
                            <w:r>
                              <w:rPr>
                                <w:noProof/>
                              </w:rPr>
                              <w:t>10</w:t>
                            </w:r>
                            <w:r>
                              <w:fldChar w:fldCharType="end"/>
                            </w:r>
                            <w:r>
                              <w:t xml:space="preserve"> Formulier Historie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6C03515">
              <v:shape id="Tekstvak 401775598" style="position:absolute;left:0;text-align:left;margin-left:87.75pt;margin-top:213pt;width:299.2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" w14:anchorId="711BE756">
                <v:textbox style="mso-fit-shape-to-text:t" inset="0,0,0,0">
                  <w:txbxContent>
                    <w:p w:rsidR="00082093" w:rsidP="002532D3" w:rsidRDefault="00082093" w14:paraId="46E2F501" w14:textId="1C278F74">
                      <w:pPr>
                        <w:pStyle w:val="Bijschrift"/>
                        <w:jc w:val="center"/>
                        <w:rPr>
                          <w:noProof/>
                        </w:rPr>
                      </w:pPr>
                      <w:r>
                        <w:t xml:space="preserve">Figuur </w:t>
                      </w:r>
                      <w:r>
                        <w:fldChar w:fldCharType="begin"/>
                      </w:r>
                      <w:r>
                        <w:instrText>SEQ Figuur \* ARABIC</w:instrText>
                      </w:r>
                      <w:r>
                        <w:fldChar w:fldCharType="separate"/>
                      </w:r>
                      <w:r>
                        <w:rPr>
                          <w:noProof/>
                        </w:rPr>
                        <w:t>10</w:t>
                      </w:r>
                      <w:r>
                        <w:fldChar w:fldCharType="end"/>
                      </w:r>
                      <w:r>
                        <w:t xml:space="preserve"> Formulier Historie</w:t>
                      </w:r>
                    </w:p>
                  </w:txbxContent>
                </v:textbox>
                <w10:wrap type="topAndBottom"/>
              </v:shape>
            </w:pict>
          </mc:Fallback>
        </mc:AlternateContent>
      </w:r>
      <w:r w:rsidR="009F48B6">
        <w:rPr>
          <w:noProof/>
        </w:rPr>
        <w:drawing>
          <wp:anchor distT="0" distB="0" distL="114300" distR="114300" simplePos="0" relativeHeight="251658277" behindDoc="0" locked="0" layoutInCell="1" allowOverlap="1" wp14:anchorId="39E19951" wp14:editId="7509028C">
            <wp:simplePos x="0" y="0"/>
            <wp:positionH relativeFrom="column">
              <wp:posOffset>1114425</wp:posOffset>
            </wp:positionH>
            <wp:positionV relativeFrom="paragraph">
              <wp:posOffset>0</wp:posOffset>
            </wp:positionV>
            <wp:extent cx="3800475" cy="2647950"/>
            <wp:effectExtent l="0" t="0" r="9525" b="0"/>
            <wp:wrapTopAndBottom/>
            <wp:docPr id="401775597" name="Afbeelding 40177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00475" cy="2647950"/>
                    </a:xfrm>
                    <a:prstGeom prst="rect">
                      <a:avLst/>
                    </a:prstGeom>
                  </pic:spPr>
                </pic:pic>
              </a:graphicData>
            </a:graphic>
          </wp:anchor>
        </w:drawing>
      </w:r>
    </w:p>
    <w:p w:rsidR="39345607" w:rsidP="00EE5344" w:rsidRDefault="39345607" w14:paraId="415359CE" w14:textId="2A7DAABC">
      <w:pPr>
        <w:pStyle w:val="Geenafstand"/>
        <w:jc w:val="center"/>
      </w:pPr>
    </w:p>
    <w:p w:rsidR="000D2D34" w:rsidP="000D2D34" w:rsidRDefault="000D2D34" w14:paraId="5EBF9457" w14:textId="77777777">
      <w:pPr>
        <w:pStyle w:val="Geenafstand"/>
        <w:keepNext/>
      </w:pPr>
      <w:r>
        <w:t>Toelichting termen:</w:t>
      </w:r>
    </w:p>
    <w:p w:rsidRPr="000D2D34" w:rsidR="000D01F7" w:rsidP="00EE5344" w:rsidRDefault="000D01F7" w14:paraId="50CFC433" w14:textId="2A43216B">
      <w:pPr>
        <w:spacing w:after="0"/>
        <w:rPr>
          <w:rFonts w:ascii="Calibri" w:hAnsi="Calibri" w:eastAsia="Verdana" w:cs="Verdana"/>
          <w:b/>
        </w:rPr>
      </w:pPr>
      <w:r w:rsidRPr="000D2D34">
        <w:rPr>
          <w:rFonts w:ascii="Calibri" w:hAnsi="Calibri" w:eastAsia="Verdana" w:cs="Verdana"/>
          <w:b/>
          <w:bCs/>
        </w:rPr>
        <w:t>T</w:t>
      </w:r>
      <w:r w:rsidRPr="000D2D34">
        <w:rPr>
          <w:rFonts w:ascii="Calibri" w:hAnsi="Calibri" w:eastAsia="Verdana" w:cs="Verdana"/>
          <w:b/>
        </w:rPr>
        <w:t>ype object</w:t>
      </w:r>
    </w:p>
    <w:p w:rsidRPr="000D2D34" w:rsidR="000D01F7" w:rsidP="00EE5344" w:rsidRDefault="000D01F7" w14:paraId="6C65D106" w14:textId="288CF06F">
      <w:pPr>
        <w:spacing w:after="0"/>
        <w:rPr>
          <w:rFonts w:ascii="Calibri" w:hAnsi="Calibri" w:eastAsia="Verdana" w:cs="Verdana"/>
          <w:b/>
        </w:rPr>
      </w:pPr>
      <w:r w:rsidRPr="000D2D34">
        <w:rPr>
          <w:rFonts w:ascii="Calibri" w:hAnsi="Calibri" w:eastAsia="Verdana" w:cs="Verdana"/>
          <w:b/>
          <w:bCs/>
        </w:rPr>
        <w:tab/>
      </w:r>
      <w:r w:rsidRPr="000D2D34">
        <w:rPr>
          <w:rFonts w:ascii="Calibri" w:hAnsi="Calibri" w:eastAsia="Verdana" w:cs="Verdana"/>
          <w:b/>
        </w:rPr>
        <w:t>Evenement</w:t>
      </w:r>
      <w:r w:rsidRPr="000D2D34">
        <w:rPr>
          <w:rFonts w:ascii="Calibri" w:hAnsi="Calibri" w:eastAsia="Verdana" w:cs="Verdana"/>
          <w:b/>
          <w:bCs/>
        </w:rPr>
        <w:tab/>
      </w:r>
      <w:r w:rsidRPr="000D2D34">
        <w:rPr>
          <w:rFonts w:ascii="Calibri" w:hAnsi="Calibri" w:eastAsia="Verdana" w:cs="Verdana"/>
        </w:rPr>
        <w:t>= VRK gebruikt nu (2022) de OIV Plug-in niet vo</w:t>
      </w:r>
      <w:r w:rsidRPr="000D2D34" w:rsidR="0001645C">
        <w:rPr>
          <w:rFonts w:ascii="Calibri" w:hAnsi="Calibri" w:eastAsia="Verdana" w:cs="Verdana"/>
        </w:rPr>
        <w:t>or evenementen</w:t>
      </w:r>
    </w:p>
    <w:p w:rsidRPr="000D2D34" w:rsidR="000D01F7" w:rsidP="00EE5344" w:rsidRDefault="000D01F7" w14:paraId="4DE078BD" w14:textId="7F24D4C0">
      <w:pPr>
        <w:spacing w:after="0"/>
        <w:rPr>
          <w:rFonts w:ascii="Calibri" w:hAnsi="Calibri" w:eastAsia="Verdana" w:cs="Verdana"/>
          <w:b/>
        </w:rPr>
      </w:pPr>
      <w:r w:rsidRPr="000D2D34">
        <w:rPr>
          <w:rFonts w:ascii="Calibri" w:hAnsi="Calibri" w:eastAsia="Verdana" w:cs="Verdana"/>
          <w:b/>
          <w:bCs/>
        </w:rPr>
        <w:tab/>
      </w:r>
      <w:r w:rsidRPr="000D2D34">
        <w:rPr>
          <w:rFonts w:ascii="Calibri" w:hAnsi="Calibri" w:eastAsia="Verdana" w:cs="Verdana"/>
          <w:b/>
        </w:rPr>
        <w:t>Gebouw</w:t>
      </w:r>
      <w:r w:rsidRPr="000D2D34">
        <w:rPr>
          <w:rFonts w:ascii="Calibri" w:hAnsi="Calibri" w:eastAsia="Verdana" w:cs="Verdana"/>
          <w:b/>
          <w:bCs/>
        </w:rPr>
        <w:tab/>
      </w:r>
      <w:r w:rsidRPr="000D2D34">
        <w:rPr>
          <w:rFonts w:ascii="Calibri" w:hAnsi="Calibri" w:eastAsia="Verdana" w:cs="Verdana"/>
        </w:rPr>
        <w:t>=</w:t>
      </w:r>
      <w:r w:rsidRPr="000D2D34">
        <w:rPr>
          <w:rFonts w:ascii="Calibri" w:hAnsi="Calibri" w:eastAsia="Verdana" w:cs="Verdana"/>
          <w:b/>
        </w:rPr>
        <w:t xml:space="preserve"> </w:t>
      </w:r>
      <w:r w:rsidRPr="000D2D34" w:rsidR="0001645C">
        <w:rPr>
          <w:rFonts w:ascii="Calibri" w:hAnsi="Calibri" w:eastAsia="Verdana" w:cs="Verdana"/>
          <w:b/>
        </w:rPr>
        <w:t>Kies deze (handleiding voor gebouwen)</w:t>
      </w:r>
    </w:p>
    <w:p w:rsidRPr="000D2D34" w:rsidR="000D01F7" w:rsidP="00EE5344" w:rsidRDefault="000D01F7" w14:paraId="4ACCD528" w14:textId="7B2AA6D0">
      <w:pPr>
        <w:spacing w:after="0"/>
        <w:rPr>
          <w:rFonts w:ascii="Calibri" w:hAnsi="Calibri" w:eastAsia="Verdana" w:cs="Verdana"/>
          <w:b/>
        </w:rPr>
      </w:pPr>
      <w:r w:rsidRPr="000D2D34">
        <w:rPr>
          <w:rFonts w:ascii="Calibri" w:hAnsi="Calibri" w:eastAsia="Verdana" w:cs="Verdana"/>
          <w:b/>
          <w:bCs/>
        </w:rPr>
        <w:tab/>
      </w:r>
      <w:r w:rsidRPr="000D2D34">
        <w:rPr>
          <w:rFonts w:ascii="Calibri" w:hAnsi="Calibri" w:eastAsia="Verdana" w:cs="Verdana"/>
          <w:b/>
        </w:rPr>
        <w:t>Natuur</w:t>
      </w:r>
      <w:r w:rsidRPr="000D2D34">
        <w:rPr>
          <w:rFonts w:ascii="Calibri" w:hAnsi="Calibri" w:eastAsia="Verdana" w:cs="Verdana"/>
          <w:b/>
          <w:bCs/>
        </w:rPr>
        <w:tab/>
      </w:r>
      <w:r w:rsidRPr="000D2D34">
        <w:rPr>
          <w:rFonts w:ascii="Calibri" w:hAnsi="Calibri" w:eastAsia="Verdana" w:cs="Verdana"/>
          <w:b/>
          <w:bCs/>
        </w:rPr>
        <w:tab/>
      </w:r>
      <w:r w:rsidRPr="000D2D34">
        <w:rPr>
          <w:rFonts w:ascii="Calibri" w:hAnsi="Calibri" w:eastAsia="Verdana" w:cs="Verdana"/>
        </w:rPr>
        <w:t>=</w:t>
      </w:r>
      <w:r w:rsidRPr="000D2D34" w:rsidR="0001645C">
        <w:rPr>
          <w:rFonts w:ascii="Calibri" w:hAnsi="Calibri" w:eastAsia="Verdana" w:cs="Verdana"/>
        </w:rPr>
        <w:t xml:space="preserve"> VRK gebruikt nu (2022) de OIV Plug-in niet voor natuurbrandkaarten</w:t>
      </w:r>
    </w:p>
    <w:p w:rsidRPr="000D2D34" w:rsidR="0001645C" w:rsidP="0001645C" w:rsidRDefault="000D01F7" w14:paraId="73D25A01" w14:textId="698929F9">
      <w:pPr>
        <w:spacing w:after="0"/>
        <w:ind w:left="2127" w:hanging="1418"/>
        <w:rPr>
          <w:rFonts w:ascii="Calibri" w:hAnsi="Calibri" w:eastAsia="Verdana" w:cs="Verdana"/>
          <w:b/>
        </w:rPr>
      </w:pPr>
      <w:r w:rsidRPr="000D2D34">
        <w:rPr>
          <w:rFonts w:ascii="Calibri" w:hAnsi="Calibri" w:eastAsia="Verdana" w:cs="Verdana"/>
          <w:b/>
        </w:rPr>
        <w:t>Waterongeval</w:t>
      </w:r>
      <w:r w:rsidRPr="000D2D34">
        <w:tab/>
      </w:r>
      <w:r w:rsidRPr="000D2D34">
        <w:rPr>
          <w:rFonts w:ascii="Calibri" w:hAnsi="Calibri" w:eastAsia="Verdana" w:cs="Verdana"/>
        </w:rPr>
        <w:t>=</w:t>
      </w:r>
      <w:r w:rsidRPr="000D2D34" w:rsidR="0001645C">
        <w:rPr>
          <w:rFonts w:ascii="Calibri" w:hAnsi="Calibri" w:eastAsia="Verdana" w:cs="Verdana"/>
        </w:rPr>
        <w:t xml:space="preserve"> VRK gebruikt nu (2022) de OIV Plug-in niet voor waterongevallenkaarten voor de duikteams.</w:t>
      </w:r>
    </w:p>
    <w:p w:rsidRPr="000D2D34" w:rsidR="00F26F96" w:rsidP="00EE5344" w:rsidRDefault="00224313" w14:paraId="77DAC376" w14:textId="70BF1675">
      <w:pPr>
        <w:spacing w:after="0"/>
        <w:rPr>
          <w:rFonts w:ascii="Calibri" w:hAnsi="Calibri"/>
        </w:rPr>
      </w:pPr>
      <w:r w:rsidRPr="000D2D34">
        <w:rPr>
          <w:rFonts w:ascii="Calibri" w:hAnsi="Calibri" w:eastAsia="Verdana" w:cs="Verdana"/>
          <w:b/>
        </w:rPr>
        <w:t>Status</w:t>
      </w:r>
    </w:p>
    <w:p w:rsidRPr="000D2D34" w:rsidR="00F26F96" w:rsidP="0CD1B84B" w:rsidRDefault="00F26F96" w14:paraId="0BAF9DCD" w14:textId="356E0205">
      <w:pPr>
        <w:spacing w:after="0"/>
        <w:ind w:left="2250" w:hanging="1530"/>
        <w:rPr>
          <w:rFonts w:ascii="Calibri" w:hAnsi="Calibri"/>
        </w:rPr>
      </w:pPr>
      <w:r w:rsidRPr="0CD1B84B" w:rsidR="00F26F96">
        <w:rPr>
          <w:rFonts w:ascii="Calibri" w:hAnsi="Calibri" w:eastAsia="Verdana" w:cs="Verdana"/>
          <w:b w:val="1"/>
          <w:bCs w:val="1"/>
        </w:rPr>
        <w:t>Archief</w:t>
      </w:r>
      <w:r>
        <w:tab/>
      </w:r>
      <w:r>
        <w:tab/>
      </w:r>
      <w:r w:rsidRPr="0CD1B84B" w:rsidR="00F26F96">
        <w:rPr>
          <w:rFonts w:ascii="Calibri" w:hAnsi="Calibri" w:eastAsia="Verdana" w:cs="Verdana"/>
        </w:rPr>
        <w:t xml:space="preserve">= </w:t>
      </w:r>
      <w:r w:rsidRPr="0CD1B84B" w:rsidR="3B0A293C">
        <w:rPr>
          <w:rFonts w:ascii="Calibri" w:hAnsi="Calibri" w:eastAsia="Verdana" w:cs="Verdana"/>
        </w:rPr>
        <w:t xml:space="preserve">Deze (oude) tekening </w:t>
      </w:r>
      <w:r w:rsidRPr="0CD1B84B" w:rsidR="00F26F96">
        <w:rPr>
          <w:rFonts w:ascii="Calibri" w:hAnsi="Calibri" w:eastAsia="Verdana" w:cs="Verdana"/>
        </w:rPr>
        <w:t xml:space="preserve">wordt niet meer gebruikt, dus niet meer zichtbaar in </w:t>
      </w:r>
      <w:r w:rsidRPr="0CD1B84B" w:rsidR="00224313">
        <w:rPr>
          <w:rFonts w:ascii="Calibri" w:hAnsi="Calibri" w:eastAsia="Verdana" w:cs="Verdana"/>
        </w:rPr>
        <w:t>MOI</w:t>
      </w:r>
      <w:r w:rsidRPr="0CD1B84B" w:rsidR="6D126A42">
        <w:rPr>
          <w:rFonts w:ascii="Calibri" w:hAnsi="Calibri" w:eastAsia="Verdana" w:cs="Verdana"/>
        </w:rPr>
        <w:t>.</w:t>
      </w:r>
      <w:r w:rsidRPr="0CD1B84B" w:rsidR="650FE03E">
        <w:rPr>
          <w:rFonts w:ascii="Calibri" w:hAnsi="Calibri" w:eastAsia="Verdana" w:cs="Verdana"/>
        </w:rPr>
        <w:t xml:space="preserve"> Gebruik dit alleen als het nuttig is om te bewaren. Mocht er een geheel nieuwe versie getekend worden</w:t>
      </w:r>
      <w:r w:rsidRPr="0CD1B84B" w:rsidR="633047DE">
        <w:rPr>
          <w:rFonts w:ascii="Calibri" w:hAnsi="Calibri" w:eastAsia="Verdana" w:cs="Verdana"/>
        </w:rPr>
        <w:t xml:space="preserve"> omdat er bijvoorbeeld opnieuw gebouwd </w:t>
      </w:r>
      <w:r w:rsidRPr="0CD1B84B" w:rsidR="7C5ADC0D">
        <w:rPr>
          <w:rFonts w:ascii="Calibri" w:hAnsi="Calibri" w:eastAsia="Verdana" w:cs="Verdana"/>
        </w:rPr>
        <w:t>is</w:t>
      </w:r>
      <w:r w:rsidRPr="0CD1B84B" w:rsidR="650FE03E">
        <w:rPr>
          <w:rFonts w:ascii="Calibri" w:hAnsi="Calibri" w:eastAsia="Verdana" w:cs="Verdana"/>
        </w:rPr>
        <w:t>, kan de oude ook direct verwijderd worden.</w:t>
      </w:r>
    </w:p>
    <w:p w:rsidRPr="000D2D34" w:rsidR="00F26F96" w:rsidP="0CD1B84B" w:rsidRDefault="00F26F96" w14:paraId="5EB2A0C8" w14:textId="0C44AC30">
      <w:pPr>
        <w:spacing w:after="0"/>
        <w:ind w:left="708"/>
        <w:rPr>
          <w:rFonts w:ascii="Calibri" w:hAnsi="Calibri"/>
        </w:rPr>
      </w:pPr>
      <w:r w:rsidRPr="0CD1B84B" w:rsidR="6D126A42">
        <w:rPr>
          <w:rFonts w:ascii="Calibri" w:hAnsi="Calibri" w:eastAsia="Verdana" w:cs="Verdana"/>
        </w:rPr>
        <w:t xml:space="preserve"> </w:t>
      </w:r>
      <w:r w:rsidRPr="0CD1B84B" w:rsidR="00F26F96">
        <w:rPr>
          <w:rFonts w:ascii="Calibri" w:hAnsi="Calibri" w:eastAsia="Verdana" w:cs="Verdana"/>
          <w:b w:val="1"/>
          <w:bCs w:val="1"/>
        </w:rPr>
        <w:t>Concept</w:t>
      </w:r>
      <w:r w:rsidRPr="0CD1B84B" w:rsidR="00F26F96">
        <w:rPr>
          <w:rFonts w:ascii="Calibri" w:hAnsi="Calibri" w:eastAsia="Verdana" w:cs="Verdana"/>
        </w:rPr>
        <w:t xml:space="preserve"> </w:t>
      </w:r>
      <w:r>
        <w:tab/>
      </w:r>
      <w:r w:rsidRPr="0CD1B84B" w:rsidR="00F26F96">
        <w:rPr>
          <w:rFonts w:ascii="Calibri" w:hAnsi="Calibri" w:eastAsia="Verdana" w:cs="Verdana"/>
        </w:rPr>
        <w:t xml:space="preserve">= </w:t>
      </w:r>
      <w:r w:rsidRPr="0CD1B84B" w:rsidR="5981463C">
        <w:rPr>
          <w:rFonts w:ascii="Calibri" w:hAnsi="Calibri" w:eastAsia="Verdana" w:cs="Verdana"/>
        </w:rPr>
        <w:t>De n</w:t>
      </w:r>
      <w:r w:rsidRPr="0CD1B84B" w:rsidR="00F26F96">
        <w:rPr>
          <w:rFonts w:ascii="Calibri" w:hAnsi="Calibri" w:eastAsia="Verdana" w:cs="Verdana"/>
        </w:rPr>
        <w:t xml:space="preserve">ieuwe tekening is nog niet klaar, dus NIET zichtbaar in </w:t>
      </w:r>
      <w:r w:rsidRPr="0CD1B84B" w:rsidR="00224313">
        <w:rPr>
          <w:rFonts w:ascii="Calibri" w:hAnsi="Calibri" w:eastAsia="Verdana" w:cs="Verdana"/>
        </w:rPr>
        <w:t>MOI</w:t>
      </w:r>
      <w:r w:rsidRPr="0CD1B84B" w:rsidR="0001645C">
        <w:rPr>
          <w:rFonts w:ascii="Calibri" w:hAnsi="Calibri" w:eastAsia="Verdana" w:cs="Verdana"/>
        </w:rPr>
        <w:t>.</w:t>
      </w:r>
    </w:p>
    <w:p w:rsidRPr="000D2D34" w:rsidR="00F26F96" w:rsidP="0CD1B84B" w:rsidRDefault="00F26F96" w14:paraId="111BEF2A" w14:textId="019389FD">
      <w:pPr>
        <w:spacing w:after="0"/>
        <w:ind w:left="2250" w:hanging="0" w:firstLine="708"/>
        <w:rPr>
          <w:rFonts w:ascii="Calibri" w:hAnsi="Calibri"/>
          <w:b w:val="1"/>
          <w:bCs w:val="1"/>
        </w:rPr>
      </w:pPr>
      <w:r w:rsidRPr="0CD1B84B" w:rsidR="2B65E25D">
        <w:rPr>
          <w:rFonts w:ascii="Calibri" w:hAnsi="Calibri" w:eastAsia="Verdana" w:cs="Verdana"/>
          <w:b w:val="1"/>
          <w:bCs w:val="1"/>
        </w:rPr>
        <w:t xml:space="preserve">Voor nieuw object: </w:t>
      </w:r>
      <w:r w:rsidRPr="0CD1B84B" w:rsidR="0001645C">
        <w:rPr>
          <w:rFonts w:ascii="Calibri" w:hAnsi="Calibri" w:eastAsia="Verdana" w:cs="Verdana"/>
          <w:b w:val="1"/>
          <w:bCs w:val="1"/>
        </w:rPr>
        <w:t>Kies deze</w:t>
      </w:r>
      <w:r w:rsidRPr="0CD1B84B" w:rsidR="68D4EB60">
        <w:rPr>
          <w:rFonts w:ascii="Calibri" w:hAnsi="Calibri" w:eastAsia="Verdana" w:cs="Verdana"/>
          <w:b w:val="1"/>
          <w:bCs w:val="1"/>
        </w:rPr>
        <w:t>.</w:t>
      </w:r>
    </w:p>
    <w:p w:rsidRPr="000D2D34" w:rsidR="00F26F96" w:rsidP="0CD1B84B" w:rsidRDefault="00F26F96" w14:paraId="245F3415" w14:textId="43F2C348">
      <w:pPr>
        <w:spacing w:after="0"/>
        <w:ind w:left="708"/>
        <w:rPr>
          <w:rFonts w:ascii="Calibri" w:hAnsi="Calibri" w:eastAsia="Verdana" w:cs="Verdana"/>
        </w:rPr>
      </w:pPr>
      <w:r w:rsidRPr="0CD1B84B" w:rsidR="00F26F96">
        <w:rPr>
          <w:rFonts w:ascii="Calibri" w:hAnsi="Calibri" w:eastAsia="Verdana" w:cs="Verdana"/>
          <w:b w:val="1"/>
          <w:bCs w:val="1"/>
        </w:rPr>
        <w:t>In gebruik</w:t>
      </w:r>
      <w:r w:rsidRPr="0CD1B84B" w:rsidR="00F26F96">
        <w:rPr>
          <w:rFonts w:ascii="Calibri" w:hAnsi="Calibri" w:eastAsia="Verdana" w:cs="Verdana"/>
        </w:rPr>
        <w:t xml:space="preserve"> </w:t>
      </w:r>
      <w:r>
        <w:tab/>
      </w:r>
      <w:r w:rsidRPr="0CD1B84B" w:rsidR="00F26F96">
        <w:rPr>
          <w:rFonts w:ascii="Calibri" w:hAnsi="Calibri" w:eastAsia="Verdana" w:cs="Verdana"/>
        </w:rPr>
        <w:t>= De tekening</w:t>
      </w:r>
      <w:r w:rsidRPr="0CD1B84B" w:rsidR="10D6578E">
        <w:rPr>
          <w:rFonts w:ascii="Calibri" w:hAnsi="Calibri" w:eastAsia="Verdana" w:cs="Verdana"/>
        </w:rPr>
        <w:t xml:space="preserve"> is gecontroleerd en</w:t>
      </w:r>
      <w:r w:rsidRPr="0CD1B84B" w:rsidR="00F26F96">
        <w:rPr>
          <w:rFonts w:ascii="Calibri" w:hAnsi="Calibri" w:eastAsia="Verdana" w:cs="Verdana"/>
        </w:rPr>
        <w:t xml:space="preserve"> is klaar voor</w:t>
      </w:r>
      <w:r w:rsidRPr="0CD1B84B" w:rsidR="00224313">
        <w:rPr>
          <w:rFonts w:ascii="Calibri" w:hAnsi="Calibri" w:eastAsia="Verdana" w:cs="Verdana"/>
        </w:rPr>
        <w:t xml:space="preserve"> gebruik</w:t>
      </w:r>
      <w:r w:rsidRPr="0CD1B84B" w:rsidR="048692DE">
        <w:rPr>
          <w:rFonts w:ascii="Calibri" w:hAnsi="Calibri" w:eastAsia="Verdana" w:cs="Verdana"/>
        </w:rPr>
        <w:t>.</w:t>
      </w:r>
      <w:r w:rsidRPr="0CD1B84B" w:rsidR="00224313">
        <w:rPr>
          <w:rFonts w:ascii="Calibri" w:hAnsi="Calibri" w:eastAsia="Verdana" w:cs="Verdana"/>
        </w:rPr>
        <w:t xml:space="preserve"> </w:t>
      </w:r>
      <w:r w:rsidRPr="0CD1B84B" w:rsidR="621868A7">
        <w:rPr>
          <w:rFonts w:ascii="Calibri" w:hAnsi="Calibri" w:eastAsia="Verdana" w:cs="Verdana"/>
        </w:rPr>
        <w:t>I</w:t>
      </w:r>
      <w:r w:rsidRPr="0CD1B84B" w:rsidR="00224313">
        <w:rPr>
          <w:rFonts w:ascii="Calibri" w:hAnsi="Calibri" w:eastAsia="Verdana" w:cs="Verdana"/>
        </w:rPr>
        <w:t>s zichtbaar in MOI</w:t>
      </w:r>
      <w:r w:rsidRPr="0CD1B84B" w:rsidR="608D6A2F">
        <w:rPr>
          <w:rFonts w:ascii="Calibri" w:hAnsi="Calibri" w:eastAsia="Verdana" w:cs="Verdana"/>
        </w:rPr>
        <w:t>.</w:t>
      </w:r>
    </w:p>
    <w:p w:rsidRPr="000D2D34" w:rsidR="00224313" w:rsidP="00EE5344" w:rsidRDefault="00224313" w14:paraId="6A5CD1D1" w14:textId="25B800BE">
      <w:pPr>
        <w:spacing w:after="0"/>
        <w:rPr>
          <w:rFonts w:eastAsia="Verdana" w:cs="Verdana"/>
          <w:b/>
        </w:rPr>
      </w:pPr>
    </w:p>
    <w:p w:rsidRPr="000D2D34" w:rsidR="00F26F96" w:rsidP="00EE5344" w:rsidRDefault="00224313" w14:paraId="08A76B6E" w14:textId="42ED81FA">
      <w:pPr>
        <w:spacing w:after="0"/>
        <w:rPr>
          <w:rFonts w:eastAsia="Verdana" w:cs="Verdana"/>
          <w:b/>
        </w:rPr>
      </w:pPr>
      <w:r w:rsidRPr="000D2D34">
        <w:rPr>
          <w:rFonts w:eastAsia="Verdana" w:cs="Verdana"/>
          <w:b/>
        </w:rPr>
        <w:t>Aanpassing</w:t>
      </w:r>
    </w:p>
    <w:p w:rsidRPr="000D2D34" w:rsidR="00F26F96" w:rsidP="00EE5344" w:rsidRDefault="00F26F96" w14:paraId="1EFBFF50" w14:textId="201BC7AF">
      <w:pPr>
        <w:spacing w:after="0"/>
        <w:ind w:left="708"/>
        <w:rPr>
          <w:rFonts w:eastAsia="Verdana" w:cs="Verdana"/>
        </w:rPr>
      </w:pPr>
      <w:r w:rsidRPr="000D2D34">
        <w:rPr>
          <w:rFonts w:eastAsia="Verdana" w:cs="Verdana"/>
          <w:b/>
        </w:rPr>
        <w:t>Aanpassing</w:t>
      </w:r>
      <w:r w:rsidRPr="000D2D34">
        <w:tab/>
      </w:r>
      <w:r w:rsidRPr="000D2D34">
        <w:rPr>
          <w:rFonts w:eastAsia="Verdana" w:cs="Verdana"/>
          <w:b/>
        </w:rPr>
        <w:t xml:space="preserve">= </w:t>
      </w:r>
      <w:r w:rsidRPr="000D2D34">
        <w:rPr>
          <w:rFonts w:eastAsia="Verdana" w:cs="Verdana"/>
        </w:rPr>
        <w:t>Dit is een</w:t>
      </w:r>
      <w:r w:rsidRPr="000D2D34">
        <w:rPr>
          <w:rFonts w:eastAsia="Verdana" w:cs="Verdana"/>
          <w:b/>
        </w:rPr>
        <w:t xml:space="preserve"> </w:t>
      </w:r>
      <w:r w:rsidRPr="000D2D34">
        <w:rPr>
          <w:rFonts w:eastAsia="Verdana" w:cs="Verdana"/>
        </w:rPr>
        <w:t>kleine aanpassing in de tekening of te</w:t>
      </w:r>
      <w:r w:rsidRPr="000D2D34" w:rsidR="00224313">
        <w:rPr>
          <w:rFonts w:eastAsia="Verdana" w:cs="Verdana"/>
        </w:rPr>
        <w:t>kst</w:t>
      </w:r>
    </w:p>
    <w:p w:rsidRPr="000D2D34" w:rsidR="00F26F96" w:rsidP="0CD1B84B" w:rsidRDefault="00F26F96" w14:paraId="5E0EDF90" w14:textId="766EA0EE">
      <w:pPr>
        <w:spacing w:after="0"/>
        <w:ind w:left="708"/>
        <w:rPr>
          <w:rFonts w:eastAsia="Verdana" w:cs="Verdana"/>
          <w:b w:val="1"/>
          <w:bCs w:val="1"/>
        </w:rPr>
      </w:pPr>
      <w:r w:rsidRPr="0CD1B84B" w:rsidR="00F26F96">
        <w:rPr>
          <w:rFonts w:eastAsia="Verdana" w:cs="Verdana"/>
          <w:b w:val="1"/>
          <w:bCs w:val="1"/>
        </w:rPr>
        <w:t>Nieuw</w:t>
      </w:r>
      <w:r>
        <w:tab/>
      </w:r>
      <w:r>
        <w:tab/>
      </w:r>
      <w:r w:rsidRPr="0CD1B84B" w:rsidR="00F26F96">
        <w:rPr>
          <w:rFonts w:eastAsia="Verdana" w:cs="Verdana"/>
        </w:rPr>
        <w:t xml:space="preserve">= Nieuw </w:t>
      </w:r>
      <w:r w:rsidRPr="0CD1B84B" w:rsidR="734D2A25">
        <w:rPr>
          <w:rFonts w:eastAsia="Verdana" w:cs="Verdana"/>
        </w:rPr>
        <w:t xml:space="preserve">object: </w:t>
      </w:r>
      <w:r w:rsidRPr="0CD1B84B" w:rsidR="0001645C">
        <w:rPr>
          <w:rFonts w:eastAsia="Verdana" w:cs="Verdana"/>
          <w:b w:val="1"/>
          <w:bCs w:val="1"/>
        </w:rPr>
        <w:t>Kies deze</w:t>
      </w:r>
      <w:r w:rsidRPr="0CD1B84B" w:rsidR="2A00BEEA">
        <w:rPr>
          <w:rFonts w:eastAsia="Verdana" w:cs="Verdana"/>
          <w:b w:val="1"/>
          <w:bCs w:val="1"/>
        </w:rPr>
        <w:t>.</w:t>
      </w:r>
    </w:p>
    <w:p w:rsidRPr="000D2D34" w:rsidR="00F26F96" w:rsidP="00EE5344" w:rsidRDefault="00F26F96" w14:paraId="0ADA2F74" w14:textId="2CF91BEE">
      <w:pPr>
        <w:spacing w:after="0"/>
        <w:ind w:left="708"/>
        <w:rPr>
          <w:rFonts w:eastAsia="Verdana" w:cs="Verdana"/>
        </w:rPr>
      </w:pPr>
      <w:r w:rsidRPr="0CD1B84B" w:rsidR="00F26F96">
        <w:rPr>
          <w:rFonts w:eastAsia="Verdana" w:cs="Verdana"/>
          <w:b w:val="1"/>
          <w:bCs w:val="1"/>
        </w:rPr>
        <w:t>Update</w:t>
      </w:r>
      <w:r>
        <w:tab/>
      </w:r>
      <w:r>
        <w:tab/>
      </w:r>
      <w:r w:rsidRPr="0CD1B84B" w:rsidR="00F26F96">
        <w:rPr>
          <w:rFonts w:eastAsia="Verdana" w:cs="Verdana"/>
        </w:rPr>
        <w:t>= Ge-update plan (geheel)</w:t>
      </w:r>
      <w:r w:rsidRPr="0CD1B84B" w:rsidR="782EB1B4">
        <w:rPr>
          <w:rFonts w:eastAsia="Verdana" w:cs="Verdana"/>
        </w:rPr>
        <w:t>.</w:t>
      </w:r>
    </w:p>
    <w:p w:rsidRPr="000D2D34" w:rsidR="39345607" w:rsidP="00EE5344" w:rsidRDefault="39345607" w14:paraId="6ADD113F" w14:textId="25B800BE">
      <w:pPr>
        <w:spacing w:after="0"/>
        <w:rPr>
          <w:rFonts w:eastAsia="Verdana" w:cs="Verdana"/>
        </w:rPr>
      </w:pPr>
    </w:p>
    <w:p w:rsidRPr="000D2D34" w:rsidR="00224313" w:rsidP="00EE5344" w:rsidRDefault="00224313" w14:paraId="7055C5CD" w14:textId="3098FA50">
      <w:pPr>
        <w:pStyle w:val="Geenafstand"/>
        <w:rPr>
          <w:rFonts w:eastAsia="Verdana"/>
        </w:rPr>
      </w:pPr>
      <w:r w:rsidRPr="000D2D34">
        <w:rPr>
          <w:rFonts w:eastAsia="Verdana"/>
          <w:b/>
        </w:rPr>
        <w:t>Matrixcode</w:t>
      </w:r>
      <w:r w:rsidRPr="000D2D34">
        <w:tab/>
      </w:r>
      <w:r w:rsidRPr="000D2D34">
        <w:tab/>
      </w:r>
      <w:r w:rsidRPr="000D2D34">
        <w:rPr>
          <w:rFonts w:eastAsia="Verdana"/>
        </w:rPr>
        <w:t>999 - geen code (998: alleen voor waterongevallen)</w:t>
      </w:r>
    </w:p>
    <w:p w:rsidRPr="000D2D34" w:rsidR="00224313" w:rsidP="00EE5344" w:rsidRDefault="00224313" w14:paraId="33CA25EF" w14:textId="20B27A5D">
      <w:pPr>
        <w:pStyle w:val="Geenafstand"/>
        <w:rPr>
          <w:rFonts w:eastAsia="Verdana"/>
          <w:b/>
        </w:rPr>
      </w:pPr>
      <w:r w:rsidRPr="000D2D34">
        <w:rPr>
          <w:rFonts w:eastAsia="Verdana"/>
          <w:i/>
        </w:rPr>
        <w:lastRenderedPageBreak/>
        <w:t xml:space="preserve">Idee hierachter is dat je </w:t>
      </w:r>
      <w:r w:rsidRPr="000D2D34" w:rsidR="000D01F7">
        <w:rPr>
          <w:rFonts w:eastAsia="Verdana"/>
          <w:i/>
        </w:rPr>
        <w:t>de</w:t>
      </w:r>
      <w:r w:rsidRPr="000D2D34">
        <w:rPr>
          <w:rFonts w:eastAsia="Verdana"/>
          <w:i/>
        </w:rPr>
        <w:t xml:space="preserve"> objecten kan categoriseren, maar gebruiken we nu niet.</w:t>
      </w:r>
    </w:p>
    <w:p w:rsidRPr="000D2D34" w:rsidR="00224313" w:rsidP="00EE5344" w:rsidRDefault="00224313" w14:paraId="6541740F" w14:textId="25B800BE">
      <w:pPr>
        <w:pStyle w:val="Geenafstand"/>
        <w:rPr>
          <w:rFonts w:eastAsia="Verdana"/>
          <w:b/>
        </w:rPr>
      </w:pPr>
    </w:p>
    <w:p w:rsidRPr="000D2D34" w:rsidR="00224313" w:rsidP="00EE5344" w:rsidRDefault="00224313" w14:paraId="6D1E12F8" w14:textId="3E61D5E5">
      <w:pPr>
        <w:pStyle w:val="Geenafstand"/>
        <w:rPr>
          <w:rFonts w:eastAsia="Verdana"/>
        </w:rPr>
      </w:pPr>
      <w:r w:rsidRPr="000D2D34">
        <w:rPr>
          <w:rFonts w:eastAsia="Verdana"/>
          <w:b/>
        </w:rPr>
        <w:t>Behandeld</w:t>
      </w:r>
      <w:r w:rsidRPr="000D2D34">
        <w:tab/>
      </w:r>
      <w:r w:rsidRPr="000D2D34">
        <w:tab/>
      </w:r>
      <w:r w:rsidRPr="000D2D34">
        <w:rPr>
          <w:rFonts w:eastAsia="Verdana"/>
        </w:rPr>
        <w:t xml:space="preserve">Vul hier je </w:t>
      </w:r>
      <w:r w:rsidRPr="000D2D34">
        <w:rPr>
          <w:rFonts w:eastAsia="Verdana"/>
          <w:b/>
        </w:rPr>
        <w:t>naam</w:t>
      </w:r>
      <w:r w:rsidRPr="000D2D34">
        <w:rPr>
          <w:rFonts w:eastAsia="Verdana"/>
        </w:rPr>
        <w:t xml:space="preserve"> in</w:t>
      </w:r>
    </w:p>
    <w:p w:rsidRPr="000D2D34" w:rsidR="39345607" w:rsidP="00EE5344" w:rsidRDefault="00224313" w14:paraId="4037EB86" w14:textId="02BBA4B4">
      <w:pPr>
        <w:spacing w:after="0"/>
        <w:rPr>
          <w:rFonts w:eastAsia="Verdana"/>
        </w:rPr>
      </w:pPr>
      <w:r w:rsidRPr="000D2D34">
        <w:rPr>
          <w:rFonts w:eastAsia="Verdana"/>
          <w:b/>
        </w:rPr>
        <w:t>Afgehandeld</w:t>
      </w:r>
      <w:r w:rsidRPr="000D2D34">
        <w:tab/>
      </w:r>
      <w:r w:rsidRPr="000D2D34">
        <w:tab/>
      </w:r>
      <w:r w:rsidRPr="000D2D34" w:rsidR="0001645C">
        <w:t xml:space="preserve">Laat op </w:t>
      </w:r>
      <w:r w:rsidRPr="000D2D34" w:rsidR="0001645C">
        <w:rPr>
          <w:b/>
        </w:rPr>
        <w:t>admin</w:t>
      </w:r>
      <w:r w:rsidRPr="000D2D34" w:rsidR="0001645C">
        <w:t xml:space="preserve"> staan. H</w:t>
      </w:r>
      <w:r w:rsidRPr="000D2D34">
        <w:rPr>
          <w:rFonts w:eastAsia="Verdana"/>
        </w:rPr>
        <w:t>ier komt de naam van degene die</w:t>
      </w:r>
      <w:r w:rsidR="00082093">
        <w:rPr>
          <w:rFonts w:eastAsia="Verdana"/>
        </w:rPr>
        <w:t xml:space="preserve"> de tekening controleert. En wanneer deze akkoord is,</w:t>
      </w:r>
      <w:r w:rsidRPr="000D2D34">
        <w:rPr>
          <w:rFonts w:eastAsia="Verdana"/>
        </w:rPr>
        <w:t xml:space="preserve"> de status aanpast van </w:t>
      </w:r>
      <w:r w:rsidR="00082093">
        <w:rPr>
          <w:rFonts w:eastAsia="Verdana"/>
        </w:rPr>
        <w:t>‘</w:t>
      </w:r>
      <w:r w:rsidRPr="000D2D34">
        <w:rPr>
          <w:rFonts w:eastAsia="Verdana"/>
        </w:rPr>
        <w:t>concept</w:t>
      </w:r>
      <w:r w:rsidR="00082093">
        <w:rPr>
          <w:rFonts w:eastAsia="Verdana"/>
        </w:rPr>
        <w:t>’</w:t>
      </w:r>
      <w:r w:rsidRPr="000D2D34">
        <w:rPr>
          <w:rFonts w:eastAsia="Verdana"/>
        </w:rPr>
        <w:t xml:space="preserve"> naar </w:t>
      </w:r>
      <w:r w:rsidR="00082093">
        <w:rPr>
          <w:rFonts w:eastAsia="Verdana"/>
        </w:rPr>
        <w:t>‘</w:t>
      </w:r>
      <w:r w:rsidRPr="000D2D34">
        <w:rPr>
          <w:rFonts w:eastAsia="Verdana"/>
        </w:rPr>
        <w:t>in gebruik</w:t>
      </w:r>
      <w:r w:rsidR="00082093">
        <w:rPr>
          <w:rFonts w:eastAsia="Verdana"/>
        </w:rPr>
        <w:t>’.</w:t>
      </w:r>
    </w:p>
    <w:p w:rsidR="0001645C" w:rsidP="00EE5344" w:rsidRDefault="0001645C" w14:paraId="5C2E93B3" w14:textId="77777777">
      <w:pPr>
        <w:spacing w:after="0"/>
        <w:rPr>
          <w:rFonts w:eastAsia="Verdana"/>
        </w:rPr>
      </w:pPr>
    </w:p>
    <w:p w:rsidR="0001645C" w:rsidP="0001645C" w:rsidRDefault="0001645C" w14:paraId="157E83E7" w14:textId="77777777">
      <w:pPr>
        <w:pStyle w:val="Geenafstand"/>
        <w:rPr>
          <w:rFonts w:eastAsia="Verdana"/>
        </w:rPr>
      </w:pPr>
    </w:p>
    <w:p w:rsidRPr="002532D3" w:rsidR="002532D3" w:rsidP="00041266" w:rsidRDefault="002532D3" w14:paraId="6752B75D" w14:textId="77777777">
      <w:pPr>
        <w:pStyle w:val="Lijstalinea"/>
        <w:numPr>
          <w:ilvl w:val="0"/>
          <w:numId w:val="12"/>
        </w:numPr>
        <w:spacing w:after="0"/>
        <w:ind w:left="0" w:firstLine="0"/>
        <w:rPr>
          <w:rFonts w:eastAsia="Verdana" w:cs="Verdana"/>
        </w:rPr>
      </w:pPr>
      <w:r w:rsidRPr="57E7C825">
        <w:rPr>
          <w:rFonts w:eastAsia="Verdana"/>
          <w:b/>
        </w:rPr>
        <w:t>Klik op ok.</w:t>
      </w:r>
    </w:p>
    <w:p w:rsidR="002532D3" w:rsidP="002532D3" w:rsidRDefault="002532D3" w14:paraId="6AE4A13F" w14:textId="77777777">
      <w:pPr>
        <w:pStyle w:val="Geenafstand"/>
        <w:rPr>
          <w:rFonts w:eastAsia="Verdana"/>
        </w:rPr>
      </w:pPr>
    </w:p>
    <w:p w:rsidR="00224313" w:rsidP="00041266" w:rsidRDefault="0001645C" w14:paraId="70455319" w14:textId="1DCBD9BE">
      <w:pPr>
        <w:pStyle w:val="Geenafstand"/>
        <w:numPr>
          <w:ilvl w:val="0"/>
          <w:numId w:val="12"/>
        </w:numPr>
        <w:ind w:left="0" w:firstLine="0"/>
        <w:rPr>
          <w:rFonts w:eastAsia="Verdana"/>
        </w:rPr>
      </w:pPr>
      <w:r w:rsidRPr="000D2D34">
        <w:rPr>
          <w:rFonts w:eastAsia="Verdana"/>
          <w:b/>
        </w:rPr>
        <w:t>G</w:t>
      </w:r>
      <w:r w:rsidRPr="000D2D34" w:rsidR="00224313">
        <w:rPr>
          <w:rFonts w:eastAsia="Verdana"/>
          <w:b/>
        </w:rPr>
        <w:t>a naar tabblad Objectgegevens</w:t>
      </w:r>
      <w:r w:rsidRPr="7ADF17C2" w:rsidR="00224313">
        <w:rPr>
          <w:rFonts w:eastAsia="Verdana"/>
        </w:rPr>
        <w:t>.</w:t>
      </w:r>
      <w:r>
        <w:rPr>
          <w:rFonts w:eastAsia="Verdana"/>
        </w:rPr>
        <w:t xml:space="preserve"> </w:t>
      </w:r>
    </w:p>
    <w:p w:rsidR="002532D3" w:rsidP="002532D3" w:rsidRDefault="002532D3" w14:paraId="5123E449" w14:textId="6C598627">
      <w:pPr>
        <w:pStyle w:val="Lijstalinea"/>
        <w:rPr>
          <w:rFonts w:eastAsia="Verdana"/>
        </w:rPr>
      </w:pPr>
      <w:r>
        <w:rPr>
          <w:noProof/>
        </w:rPr>
        <w:drawing>
          <wp:inline distT="0" distB="0" distL="0" distR="0" wp14:anchorId="417C7B6E" wp14:editId="75B3BC7A">
            <wp:extent cx="4772025" cy="6734175"/>
            <wp:effectExtent l="0" t="0" r="9525" b="9525"/>
            <wp:docPr id="401775599" name="Afbeelding 40177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2025" cy="6734175"/>
                    </a:xfrm>
                    <a:prstGeom prst="rect">
                      <a:avLst/>
                    </a:prstGeom>
                  </pic:spPr>
                </pic:pic>
              </a:graphicData>
            </a:graphic>
          </wp:inline>
        </w:drawing>
      </w:r>
    </w:p>
    <w:p w:rsidR="002532D3" w:rsidP="002532D3" w:rsidRDefault="002532D3" w14:paraId="53C46DE2" w14:textId="77777777">
      <w:pPr>
        <w:pStyle w:val="Geenafstand"/>
        <w:rPr>
          <w:rFonts w:eastAsia="Verdana"/>
        </w:rPr>
      </w:pPr>
    </w:p>
    <w:p w:rsidR="0001645C" w:rsidP="0001645C" w:rsidRDefault="0001645C" w14:paraId="55F4762C" w14:textId="17FE84AD">
      <w:pPr>
        <w:pStyle w:val="Bijschrift"/>
        <w:jc w:val="center"/>
      </w:pPr>
    </w:p>
    <w:p w:rsidR="0001645C" w:rsidP="0001645C" w:rsidRDefault="0001645C" w14:paraId="082E28E2" w14:textId="48217078">
      <w:pPr>
        <w:pStyle w:val="Bijschrift"/>
        <w:jc w:val="center"/>
      </w:pPr>
      <w:r w:rsidRPr="0001645C">
        <w:t xml:space="preserve"> </w:t>
      </w:r>
      <w:r>
        <w:t xml:space="preserve">Figuur </w:t>
      </w:r>
      <w:r>
        <w:fldChar w:fldCharType="begin"/>
      </w:r>
      <w:r>
        <w:instrText>SEQ Figuur \* ARABIC</w:instrText>
      </w:r>
      <w:r>
        <w:fldChar w:fldCharType="separate"/>
      </w:r>
      <w:r w:rsidR="00702AE5">
        <w:rPr>
          <w:noProof/>
        </w:rPr>
        <w:t>11</w:t>
      </w:r>
      <w:r>
        <w:fldChar w:fldCharType="end"/>
      </w:r>
      <w:r>
        <w:t xml:space="preserve"> Objectgegevens</w:t>
      </w:r>
    </w:p>
    <w:p w:rsidR="00224313" w:rsidP="00EE5344" w:rsidRDefault="00224313" w14:paraId="3F3FE8F4" w14:textId="1B1DE1C1">
      <w:pPr>
        <w:pStyle w:val="Geenafstand"/>
        <w:rPr>
          <w:rFonts w:eastAsia="Verdana"/>
        </w:rPr>
      </w:pPr>
    </w:p>
    <w:p w:rsidR="00EE5344" w:rsidP="00041266" w:rsidRDefault="774C79C7" w14:paraId="2D785E30" w14:textId="403D2C0F">
      <w:pPr>
        <w:pStyle w:val="Geenafstand"/>
        <w:keepNext/>
        <w:numPr>
          <w:ilvl w:val="0"/>
          <w:numId w:val="12"/>
        </w:numPr>
        <w:ind w:left="0" w:firstLine="0"/>
      </w:pPr>
      <w:r w:rsidRPr="53DE2F64">
        <w:rPr>
          <w:rFonts w:eastAsia="Verdana"/>
          <w:b/>
          <w:bCs/>
        </w:rPr>
        <w:t xml:space="preserve">Vul tabblad </w:t>
      </w:r>
      <w:r w:rsidRPr="53DE2F64" w:rsidR="509AF57F">
        <w:rPr>
          <w:rFonts w:eastAsia="Verdana"/>
          <w:b/>
          <w:bCs/>
        </w:rPr>
        <w:t xml:space="preserve">eventueel </w:t>
      </w:r>
      <w:r w:rsidRPr="53DE2F64">
        <w:rPr>
          <w:rFonts w:eastAsia="Verdana"/>
          <w:b/>
          <w:bCs/>
        </w:rPr>
        <w:t>Objectgegevens</w:t>
      </w:r>
      <w:r w:rsidRPr="53DE2F64" w:rsidR="00F26F96">
        <w:rPr>
          <w:rFonts w:eastAsia="Verdana"/>
          <w:b/>
          <w:bCs/>
        </w:rPr>
        <w:t xml:space="preserve"> in.</w:t>
      </w:r>
      <w:r w:rsidRPr="53DE2F64" w:rsidR="00F26F96">
        <w:rPr>
          <w:rFonts w:eastAsia="Verdana"/>
        </w:rPr>
        <w:t xml:space="preserve"> </w:t>
      </w:r>
      <w:r w:rsidR="73185558">
        <w:t>(groen vinkje geven de verplichte velden aan)</w:t>
      </w:r>
      <w:r w:rsidR="509AF57F">
        <w:t>.</w:t>
      </w:r>
    </w:p>
    <w:p w:rsidRPr="00135F5F" w:rsidR="00135F5F" w:rsidP="00135F5F" w:rsidRDefault="00135F5F" w14:paraId="05D01E0F" w14:textId="715F1178">
      <w:pPr>
        <w:pStyle w:val="Geenafstand"/>
        <w:keepNext/>
        <w:ind w:firstLine="708"/>
      </w:pPr>
      <w:r w:rsidRPr="00135F5F">
        <w:rPr>
          <w:rFonts w:eastAsia="Verdana"/>
          <w:bCs/>
        </w:rPr>
        <w:t>Indien bekend, vul deze gegevens in.</w:t>
      </w:r>
    </w:p>
    <w:p w:rsidR="002532D3" w:rsidP="002532D3" w:rsidRDefault="002532D3" w14:paraId="74F59CD1" w14:textId="3A8F7DE4">
      <w:pPr>
        <w:pStyle w:val="Geenafstand"/>
        <w:keepNext/>
      </w:pPr>
    </w:p>
    <w:p w:rsidR="002532D3" w:rsidP="002532D3" w:rsidRDefault="002532D3" w14:paraId="2DDD7144" w14:textId="0AE49335">
      <w:pPr>
        <w:pStyle w:val="Geenafstand"/>
        <w:keepNext/>
      </w:pPr>
      <w:r>
        <w:t>Toelichting termen:</w:t>
      </w:r>
    </w:p>
    <w:p w:rsidR="00F26F96" w:rsidP="00041266" w:rsidRDefault="00502317" w14:paraId="6823C457" w14:textId="59BC7C56">
      <w:pPr>
        <w:pStyle w:val="Lijstalinea"/>
        <w:numPr>
          <w:ilvl w:val="0"/>
          <w:numId w:val="7"/>
        </w:numPr>
        <w:ind w:left="426" w:hanging="426"/>
      </w:pPr>
      <w:r>
        <w:rPr>
          <w:b/>
          <w:bCs/>
        </w:rPr>
        <w:t>Basisreg_identifier</w:t>
      </w:r>
      <w:r w:rsidR="00F26F96">
        <w:t>= automatische ingevuld vanuit de B</w:t>
      </w:r>
      <w:r w:rsidR="00224313">
        <w:t>AG registratie</w:t>
      </w:r>
      <w:r>
        <w:t xml:space="preserve">, </w:t>
      </w:r>
      <w:r w:rsidR="00224313">
        <w:t xml:space="preserve">na het aanmaken </w:t>
      </w:r>
      <w:r w:rsidR="00F26F96">
        <w:t>van een nieuw object.</w:t>
      </w:r>
    </w:p>
    <w:p w:rsidR="00F26F96" w:rsidP="00041266" w:rsidRDefault="774C79C7" w14:paraId="2E44955E" w14:textId="4A28BC6E">
      <w:pPr>
        <w:pStyle w:val="Lijstalinea"/>
        <w:numPr>
          <w:ilvl w:val="0"/>
          <w:numId w:val="7"/>
        </w:numPr>
        <w:ind w:left="426" w:hanging="426"/>
      </w:pPr>
      <w:r w:rsidRPr="53DE2F64">
        <w:rPr>
          <w:b/>
          <w:bCs/>
        </w:rPr>
        <w:t>Forme</w:t>
      </w:r>
      <w:r w:rsidRPr="53DE2F64" w:rsidR="73185558">
        <w:rPr>
          <w:b/>
          <w:bCs/>
        </w:rPr>
        <w:t>le naam</w:t>
      </w:r>
      <w:r w:rsidRPr="53DE2F64" w:rsidR="00F26F96">
        <w:rPr>
          <w:b/>
          <w:bCs/>
        </w:rPr>
        <w:t xml:space="preserve"> </w:t>
      </w:r>
      <w:r w:rsidR="00F26F96">
        <w:t>= automatische ingevuld na het aanmaken van een nieuw object.</w:t>
      </w:r>
    </w:p>
    <w:p w:rsidRPr="00224313" w:rsidR="00344813" w:rsidP="00041266" w:rsidRDefault="00344813" w14:paraId="613CEBD1" w14:textId="7343989A">
      <w:pPr>
        <w:pStyle w:val="Lijstalinea"/>
        <w:numPr>
          <w:ilvl w:val="0"/>
          <w:numId w:val="7"/>
        </w:numPr>
        <w:ind w:left="426" w:hanging="426"/>
        <w:rPr>
          <w:rFonts w:eastAsia="Verdana"/>
        </w:rPr>
      </w:pPr>
      <w:r w:rsidRPr="57AA1985">
        <w:rPr>
          <w:b/>
          <w:bCs/>
        </w:rPr>
        <w:t xml:space="preserve">Bijzonderheden </w:t>
      </w:r>
      <w:r w:rsidRPr="7D8E5296">
        <w:rPr>
          <w:b/>
        </w:rPr>
        <w:t>=</w:t>
      </w:r>
      <w:r>
        <w:t xml:space="preserve"> Kort en bondige omschrijving van relevante bijzonderheden, geen hele zinnen.</w:t>
      </w:r>
    </w:p>
    <w:p w:rsidR="00F26F96" w:rsidP="00041266" w:rsidRDefault="00F26F96" w14:paraId="45FE483B" w14:textId="5C10544E">
      <w:pPr>
        <w:pStyle w:val="Lijstalinea"/>
        <w:numPr>
          <w:ilvl w:val="0"/>
          <w:numId w:val="7"/>
        </w:numPr>
        <w:ind w:left="426" w:hanging="426"/>
        <w:rPr/>
      </w:pPr>
      <w:r w:rsidRPr="5405CD14" w:rsidR="00F26F96">
        <w:rPr>
          <w:b w:val="1"/>
          <w:bCs w:val="1"/>
        </w:rPr>
        <w:t xml:space="preserve">Max aanwezige personen </w:t>
      </w:r>
      <w:r w:rsidR="00F26F96">
        <w:rPr/>
        <w:t>= Geef het aantal aanwezige perso</w:t>
      </w:r>
      <w:r w:rsidR="00135F5F">
        <w:rPr/>
        <w:t>nen aan</w:t>
      </w:r>
      <w:r w:rsidR="7221C020">
        <w:rPr/>
        <w:t>, die maximaal aanwezig kan/mag zijn</w:t>
      </w:r>
      <w:r w:rsidR="00F26F96">
        <w:rPr/>
        <w:t>.</w:t>
      </w:r>
    </w:p>
    <w:p w:rsidR="00F26F96" w:rsidP="00041266" w:rsidRDefault="00F26F96" w14:paraId="5B1F1956" w14:textId="25B800BE">
      <w:pPr>
        <w:pStyle w:val="Lijstalinea"/>
        <w:numPr>
          <w:ilvl w:val="0"/>
          <w:numId w:val="7"/>
        </w:numPr>
        <w:ind w:left="426" w:hanging="426"/>
      </w:pPr>
      <w:r w:rsidRPr="7ADF17C2">
        <w:rPr>
          <w:b/>
          <w:bCs/>
        </w:rPr>
        <w:t xml:space="preserve">Waarvan niet zelf-redzaam </w:t>
      </w:r>
      <w:r>
        <w:t xml:space="preserve">= Geef het aantal niet zelf redzame personen </w:t>
      </w:r>
    </w:p>
    <w:p w:rsidR="00F26F96" w:rsidP="00041266" w:rsidRDefault="00F26F96" w14:paraId="15E71812" w14:textId="7B37AACE">
      <w:pPr>
        <w:pStyle w:val="Lijstalinea"/>
        <w:numPr>
          <w:ilvl w:val="0"/>
          <w:numId w:val="7"/>
        </w:numPr>
        <w:ind w:left="426" w:hanging="426"/>
      </w:pPr>
      <w:r w:rsidRPr="7ADF17C2">
        <w:rPr>
          <w:b/>
          <w:bCs/>
        </w:rPr>
        <w:t xml:space="preserve">Datum geldig vanaf </w:t>
      </w:r>
      <w:r>
        <w:t>= Indien het object/terrein tijdelijk actueel is, voer hier een begindatum in</w:t>
      </w:r>
      <w:r w:rsidR="00224313">
        <w:t>.</w:t>
      </w:r>
      <w:r w:rsidR="00502317">
        <w:t xml:space="preserve"> Pas vanaf die datum wordt het object zichtbaar in de MOI (na een update).</w:t>
      </w:r>
    </w:p>
    <w:p w:rsidR="00F26F96" w:rsidP="00041266" w:rsidRDefault="00F26F96" w14:paraId="0C2C3272" w14:textId="0C1BD20F">
      <w:pPr>
        <w:pStyle w:val="Lijstalinea"/>
        <w:numPr>
          <w:ilvl w:val="0"/>
          <w:numId w:val="7"/>
        </w:numPr>
        <w:ind w:left="426" w:hanging="426"/>
      </w:pPr>
      <w:r w:rsidRPr="7ADF17C2">
        <w:rPr>
          <w:b/>
          <w:bCs/>
        </w:rPr>
        <w:t xml:space="preserve">Datum geldig tot </w:t>
      </w:r>
      <w:r>
        <w:t xml:space="preserve">= Object/terrein wat niet actueel meer is, informatie </w:t>
      </w:r>
      <w:r w:rsidR="00502317">
        <w:t>wordt wel bewaard in</w:t>
      </w:r>
      <w:r>
        <w:t xml:space="preserve"> QGIS, </w:t>
      </w:r>
      <w:r w:rsidR="00502317">
        <w:t>maar niet meer getoond in de MOI (na een update)</w:t>
      </w:r>
      <w:r w:rsidR="00224313">
        <w:t>.</w:t>
      </w:r>
    </w:p>
    <w:p w:rsidRPr="00344813" w:rsidR="00344813" w:rsidP="00041266" w:rsidRDefault="00B65A9E" w14:paraId="334F0D90" w14:textId="6EE49E01">
      <w:pPr>
        <w:pStyle w:val="Lijstalinea"/>
        <w:numPr>
          <w:ilvl w:val="0"/>
          <w:numId w:val="7"/>
        </w:numPr>
        <w:ind w:left="426" w:hanging="426"/>
      </w:pPr>
      <w:r>
        <w:rPr>
          <w:b/>
          <w:bCs/>
        </w:rPr>
        <w:t>Bodemg</w:t>
      </w:r>
      <w:r w:rsidRPr="53DE2F64" w:rsidR="3C138C1A">
        <w:rPr>
          <w:b/>
          <w:bCs/>
        </w:rPr>
        <w:t xml:space="preserve">esteldheid = </w:t>
      </w:r>
      <w:r w:rsidR="3C138C1A">
        <w:t>voor waterongevallenkaarten</w:t>
      </w:r>
    </w:p>
    <w:p w:rsidR="00344813" w:rsidP="00041266" w:rsidRDefault="3C138C1A" w14:paraId="10F4C420" w14:textId="7AE7E977">
      <w:pPr>
        <w:pStyle w:val="Lijstalinea"/>
        <w:numPr>
          <w:ilvl w:val="0"/>
          <w:numId w:val="7"/>
        </w:numPr>
        <w:ind w:left="426" w:hanging="426"/>
        <w:rPr/>
      </w:pPr>
      <w:r w:rsidRPr="5405CD14" w:rsidR="3C138C1A">
        <w:rPr>
          <w:b w:val="1"/>
          <w:bCs w:val="1"/>
        </w:rPr>
        <w:t xml:space="preserve">Gebruiksfunctie object = </w:t>
      </w:r>
      <w:r w:rsidR="3C138C1A">
        <w:rPr/>
        <w:t xml:space="preserve">voor </w:t>
      </w:r>
      <w:proofErr w:type="spellStart"/>
      <w:r w:rsidR="3C138C1A">
        <w:rPr/>
        <w:t>waterongevallenkaarten</w:t>
      </w:r>
      <w:proofErr w:type="spellEnd"/>
      <w:r w:rsidR="50724F7F">
        <w:rPr/>
        <w:t xml:space="preserve"> (keuze uit brug, gemaal, etc.)</w:t>
      </w:r>
    </w:p>
    <w:p w:rsidR="39345607" w:rsidP="00EE5344" w:rsidRDefault="00224313" w14:paraId="7EC2B93E" w14:textId="58EA9179">
      <w:pPr>
        <w:pStyle w:val="Geenafstand"/>
        <w:rPr>
          <w:rFonts w:eastAsia="Verdana"/>
        </w:rPr>
      </w:pPr>
      <w:r w:rsidRPr="7ADF17C2">
        <w:rPr>
          <w:rFonts w:eastAsia="Verdana"/>
        </w:rPr>
        <w:t xml:space="preserve">VRK: </w:t>
      </w:r>
      <w:r w:rsidRPr="7ADF17C2" w:rsidR="39345607">
        <w:rPr>
          <w:rFonts w:eastAsia="Verdana"/>
        </w:rPr>
        <w:t>Tabbladen BHV en Organisatorische voorzieningen worden (nu</w:t>
      </w:r>
      <w:r w:rsidR="00D12D75">
        <w:rPr>
          <w:rFonts w:eastAsia="Verdana"/>
        </w:rPr>
        <w:t>, 2022</w:t>
      </w:r>
      <w:r w:rsidRPr="7ADF17C2" w:rsidR="39345607">
        <w:rPr>
          <w:rFonts w:eastAsia="Verdana"/>
        </w:rPr>
        <w:t>) niet gebruikt.</w:t>
      </w:r>
    </w:p>
    <w:p w:rsidR="00224313" w:rsidP="00EE5344" w:rsidRDefault="00224313" w14:paraId="6DF37E74" w14:textId="25B800BE">
      <w:pPr>
        <w:pStyle w:val="Geenafstand"/>
        <w:rPr>
          <w:rFonts w:eastAsia="Verdana"/>
        </w:rPr>
      </w:pPr>
    </w:p>
    <w:p w:rsidR="39345607" w:rsidP="00041266" w:rsidRDefault="00346F74" w14:paraId="7B055434" w14:textId="7FF9CAAD">
      <w:pPr>
        <w:pStyle w:val="Geenafstand"/>
        <w:numPr>
          <w:ilvl w:val="0"/>
          <w:numId w:val="12"/>
        </w:numPr>
        <w:ind w:left="0" w:firstLine="0"/>
        <w:rPr>
          <w:rFonts w:eastAsia="Verdana"/>
        </w:rPr>
      </w:pPr>
      <w:r w:rsidRPr="57AA1985">
        <w:rPr>
          <w:rFonts w:eastAsia="Verdana"/>
          <w:b/>
        </w:rPr>
        <w:t>Controleer</w:t>
      </w:r>
      <w:r w:rsidRPr="57AA1985" w:rsidR="39345607">
        <w:rPr>
          <w:rFonts w:eastAsia="Verdana"/>
          <w:b/>
        </w:rPr>
        <w:t xml:space="preserve"> </w:t>
      </w:r>
      <w:r w:rsidRPr="57AA1985" w:rsidR="00567B67">
        <w:rPr>
          <w:rFonts w:eastAsia="Verdana"/>
          <w:b/>
        </w:rPr>
        <w:t xml:space="preserve">op beide tabbladen </w:t>
      </w:r>
      <w:r w:rsidRPr="57AA1985" w:rsidR="39345607">
        <w:rPr>
          <w:rFonts w:eastAsia="Verdana"/>
          <w:b/>
        </w:rPr>
        <w:t xml:space="preserve">of </w:t>
      </w:r>
      <w:r w:rsidRPr="57AA1985" w:rsidR="00224313">
        <w:rPr>
          <w:rFonts w:eastAsia="Verdana"/>
          <w:b/>
        </w:rPr>
        <w:t>de bewerkmodus uit is</w:t>
      </w:r>
      <w:r>
        <w:rPr>
          <w:rFonts w:eastAsia="Verdana"/>
        </w:rPr>
        <w:t xml:space="preserve"> (knopjes 2 en 3</w:t>
      </w:r>
      <w:r w:rsidR="001C2286">
        <w:rPr>
          <w:rFonts w:eastAsia="Verdana"/>
        </w:rPr>
        <w:t xml:space="preserve"> uitgegrijsd) en </w:t>
      </w:r>
      <w:r w:rsidRPr="7ADF17C2" w:rsidR="00224313">
        <w:rPr>
          <w:rFonts w:eastAsia="Verdana"/>
        </w:rPr>
        <w:t>geen rode lett</w:t>
      </w:r>
      <w:r w:rsidR="001C2286">
        <w:rPr>
          <w:rFonts w:eastAsia="Verdana"/>
        </w:rPr>
        <w:t>ers zichtbaar in het Expressieveld</w:t>
      </w:r>
      <w:r w:rsidRPr="7ADF17C2" w:rsidR="00224313">
        <w:rPr>
          <w:rFonts w:eastAsia="Verdana"/>
        </w:rPr>
        <w:t>.</w:t>
      </w:r>
    </w:p>
    <w:p w:rsidR="00344813" w:rsidP="00EE5344" w:rsidRDefault="00344813" w14:paraId="2F227BC5" w14:textId="25B800BE">
      <w:pPr>
        <w:pStyle w:val="Geenafstand"/>
        <w:rPr>
          <w:rFonts w:eastAsia="Verdana"/>
        </w:rPr>
      </w:pPr>
    </w:p>
    <w:p w:rsidR="00D167A4" w:rsidP="00041266" w:rsidRDefault="39345607" w14:paraId="51B91A4B" w14:textId="72C04175">
      <w:pPr>
        <w:pStyle w:val="Geenafstand"/>
        <w:numPr>
          <w:ilvl w:val="0"/>
          <w:numId w:val="12"/>
        </w:numPr>
        <w:ind w:left="0" w:firstLine="0"/>
        <w:rPr>
          <w:rFonts w:eastAsia="Verdana"/>
          <w:b/>
        </w:rPr>
      </w:pPr>
      <w:r w:rsidRPr="57AA1985">
        <w:rPr>
          <w:rFonts w:eastAsia="Verdana"/>
          <w:b/>
        </w:rPr>
        <w:t>Kies voor opslaan en terug.</w:t>
      </w:r>
    </w:p>
    <w:p w:rsidRPr="002532D3" w:rsidR="00224313" w:rsidP="002532D3" w:rsidRDefault="00224313" w14:paraId="779C77AC" w14:textId="666E1D6E">
      <w:pPr>
        <w:rPr>
          <w:rFonts w:eastAsia="Verdana"/>
        </w:rPr>
      </w:pPr>
    </w:p>
    <w:p w:rsidR="39345607" w:rsidP="00041266" w:rsidRDefault="39345607" w14:paraId="644E8178" w14:textId="3B1D9024">
      <w:pPr>
        <w:pStyle w:val="Geenafstand"/>
        <w:numPr>
          <w:ilvl w:val="0"/>
          <w:numId w:val="12"/>
        </w:numPr>
        <w:ind w:left="0" w:firstLine="0"/>
        <w:rPr>
          <w:rFonts w:eastAsia="Verdana"/>
          <w:b/>
        </w:rPr>
      </w:pPr>
      <w:r w:rsidRPr="57AA1985">
        <w:rPr>
          <w:rFonts w:eastAsia="Verdana"/>
          <w:b/>
        </w:rPr>
        <w:t>Kies voor Object terrein bewerken</w:t>
      </w:r>
      <w:r w:rsidRPr="57AA1985" w:rsidR="00224313">
        <w:rPr>
          <w:rFonts w:eastAsia="Verdana"/>
          <w:b/>
        </w:rPr>
        <w:t>.</w:t>
      </w:r>
    </w:p>
    <w:p w:rsidRPr="00135F5F" w:rsidR="00135F5F" w:rsidP="00135F5F" w:rsidRDefault="00135F5F" w14:paraId="782F997B" w14:textId="51E66084">
      <w:pPr>
        <w:pStyle w:val="Geenafstand"/>
        <w:ind w:firstLine="708"/>
        <w:rPr>
          <w:rFonts w:eastAsia="Verdana"/>
        </w:rPr>
      </w:pPr>
      <w:r w:rsidRPr="00135F5F">
        <w:rPr>
          <w:rFonts w:eastAsia="Verdana"/>
        </w:rPr>
        <w:t>Dit kan eventueel ook eerder, maar pas nadat het ‘I-tje’ geplaats is.</w:t>
      </w:r>
    </w:p>
    <w:p w:rsidR="00224313" w:rsidP="00EE5344" w:rsidRDefault="00224313" w14:paraId="1D52CB48" w14:textId="25B800BE">
      <w:pPr>
        <w:pStyle w:val="Geenafstand"/>
        <w:rPr>
          <w:rFonts w:eastAsia="Verdana"/>
        </w:rPr>
      </w:pPr>
    </w:p>
    <w:p w:rsidR="39345607" w:rsidP="00041266" w:rsidRDefault="39345607" w14:paraId="2EC89560" w14:textId="15EAA8EA">
      <w:pPr>
        <w:pStyle w:val="Geenafstand"/>
        <w:numPr>
          <w:ilvl w:val="0"/>
          <w:numId w:val="12"/>
        </w:numPr>
        <w:ind w:left="0" w:firstLine="0"/>
        <w:rPr>
          <w:rFonts w:eastAsia="Verdana"/>
        </w:rPr>
      </w:pPr>
      <w:r w:rsidRPr="57AA1985">
        <w:rPr>
          <w:rFonts w:eastAsia="Verdana"/>
          <w:b/>
          <w:bCs/>
        </w:rPr>
        <w:t>Selecteer</w:t>
      </w:r>
      <w:r w:rsidRPr="57AA1985">
        <w:rPr>
          <w:rFonts w:eastAsia="Verdana"/>
          <w:b/>
        </w:rPr>
        <w:t xml:space="preserve"> het knopje ‘circuit groen kruis’ teken je het gebied</w:t>
      </w:r>
      <w:r w:rsidRPr="57AA1985" w:rsidR="001C56F7">
        <w:rPr>
          <w:rFonts w:eastAsia="Verdana"/>
          <w:b/>
        </w:rPr>
        <w:t xml:space="preserve"> </w:t>
      </w:r>
      <w:r w:rsidR="001C56F7">
        <w:rPr>
          <w:rFonts w:eastAsia="Verdana"/>
        </w:rPr>
        <w:t xml:space="preserve">ruim om het project heen </w:t>
      </w:r>
      <w:r w:rsidR="00FD7AD9">
        <w:rPr>
          <w:rFonts w:eastAsia="Verdana"/>
        </w:rPr>
        <w:t xml:space="preserve">of gebruik de perceelgrenzen. </w:t>
      </w:r>
      <w:r w:rsidRPr="57AA1985" w:rsidR="00FD7AD9">
        <w:rPr>
          <w:rFonts w:eastAsia="Verdana"/>
          <w:b/>
        </w:rPr>
        <w:t>S</w:t>
      </w:r>
      <w:r w:rsidRPr="57AA1985">
        <w:rPr>
          <w:rFonts w:eastAsia="Verdana"/>
          <w:b/>
        </w:rPr>
        <w:t>luit af met rechterknop.</w:t>
      </w:r>
    </w:p>
    <w:p w:rsidR="39345607" w:rsidP="00EE5344" w:rsidRDefault="39345607" w14:paraId="3A36C670" w14:textId="25B800BE">
      <w:pPr>
        <w:pStyle w:val="Geenafstand"/>
        <w:jc w:val="center"/>
      </w:pPr>
      <w:r>
        <w:rPr>
          <w:noProof/>
        </w:rPr>
        <w:drawing>
          <wp:inline distT="0" distB="0" distL="0" distR="0" wp14:anchorId="5E086AC8" wp14:editId="0B528BD6">
            <wp:extent cx="447675" cy="390525"/>
            <wp:effectExtent l="0" t="0" r="0" b="0"/>
            <wp:docPr id="955828366" name="Afbeelding 95582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55828366"/>
                    <pic:cNvPicPr/>
                  </pic:nvPicPr>
                  <pic:blipFill>
                    <a:blip r:embed="rId32">
                      <a:extLst>
                        <a:ext uri="{28A0092B-C50C-407E-A947-70E740481C1C}">
                          <a14:useLocalDpi xmlns:a14="http://schemas.microsoft.com/office/drawing/2010/main" val="0"/>
                        </a:ext>
                      </a:extLst>
                    </a:blip>
                    <a:stretch>
                      <a:fillRect/>
                    </a:stretch>
                  </pic:blipFill>
                  <pic:spPr>
                    <a:xfrm>
                      <a:off x="0" y="0"/>
                      <a:ext cx="447675" cy="390525"/>
                    </a:xfrm>
                    <a:prstGeom prst="rect">
                      <a:avLst/>
                    </a:prstGeom>
                  </pic:spPr>
                </pic:pic>
              </a:graphicData>
            </a:graphic>
          </wp:inline>
        </w:drawing>
      </w:r>
    </w:p>
    <w:p w:rsidR="00344813" w:rsidP="00EE5344" w:rsidRDefault="00344813" w14:paraId="49389555" w14:textId="25B800BE">
      <w:pPr>
        <w:pStyle w:val="Geenafstand"/>
      </w:pPr>
    </w:p>
    <w:p w:rsidR="39345607" w:rsidP="00041266" w:rsidRDefault="39345607" w14:paraId="362B48F6" w14:textId="25B800BE">
      <w:pPr>
        <w:pStyle w:val="Geenafstand"/>
        <w:numPr>
          <w:ilvl w:val="0"/>
          <w:numId w:val="12"/>
        </w:numPr>
        <w:ind w:left="0" w:firstLine="0"/>
        <w:rPr>
          <w:rFonts w:eastAsia="Verdana"/>
          <w:b/>
        </w:rPr>
      </w:pPr>
      <w:r w:rsidRPr="57AA1985">
        <w:rPr>
          <w:rFonts w:eastAsia="Verdana"/>
          <w:b/>
        </w:rPr>
        <w:t>Controleer of het I'tje in het gebied ligt!</w:t>
      </w:r>
    </w:p>
    <w:p w:rsidR="00344813" w:rsidP="00EE5344" w:rsidRDefault="00344813" w14:paraId="515B63DE" w14:textId="25B800BE">
      <w:pPr>
        <w:pStyle w:val="Geenafstand"/>
        <w:rPr>
          <w:rFonts w:eastAsia="Verdana"/>
        </w:rPr>
      </w:pPr>
    </w:p>
    <w:p w:rsidR="39345607" w:rsidP="00041266" w:rsidRDefault="39345607" w14:paraId="02D123AF" w14:textId="25B800BE">
      <w:pPr>
        <w:pStyle w:val="Geenafstand"/>
        <w:numPr>
          <w:ilvl w:val="0"/>
          <w:numId w:val="12"/>
        </w:numPr>
        <w:ind w:left="0" w:firstLine="0"/>
        <w:rPr>
          <w:rFonts w:eastAsia="Verdana"/>
          <w:b/>
        </w:rPr>
      </w:pPr>
      <w:r w:rsidRPr="57AA1985">
        <w:rPr>
          <w:rFonts w:eastAsia="Verdana"/>
          <w:b/>
        </w:rPr>
        <w:t>Kies 'terug’.</w:t>
      </w:r>
    </w:p>
    <w:p w:rsidR="39345607" w:rsidP="00EE5344" w:rsidRDefault="39345607" w14:paraId="4EE0FCEB" w14:textId="25B800BE">
      <w:pPr>
        <w:pStyle w:val="Geenafstand"/>
        <w:rPr>
          <w:rFonts w:eastAsia="Verdana"/>
        </w:rPr>
      </w:pPr>
    </w:p>
    <w:p w:rsidR="00344813" w:rsidP="00EE5344" w:rsidRDefault="00344813" w14:paraId="4BE00A69" w14:textId="25B800BE">
      <w:pPr>
        <w:rPr>
          <w:rFonts w:asciiTheme="majorHAnsi" w:hAnsiTheme="majorHAnsi" w:eastAsiaTheme="majorEastAsia" w:cstheme="majorBidi"/>
          <w:color w:val="2F5496" w:themeColor="accent1" w:themeShade="BF"/>
          <w:sz w:val="28"/>
          <w:szCs w:val="28"/>
        </w:rPr>
      </w:pPr>
      <w:r>
        <w:br w:type="page"/>
      </w:r>
    </w:p>
    <w:p w:rsidR="00344813" w:rsidP="00041266" w:rsidRDefault="3C138C1A" w14:paraId="3E868EF8" w14:textId="005B4C20">
      <w:pPr>
        <w:pStyle w:val="Kop2"/>
        <w:numPr>
          <w:ilvl w:val="1"/>
          <w:numId w:val="5"/>
        </w:numPr>
        <w:ind w:left="0" w:firstLine="0"/>
      </w:pPr>
      <w:bookmarkStart w:name="_Toc109741839" w:id="18"/>
      <w:bookmarkStart w:name="_Toc109895929" w:id="19"/>
      <w:r>
        <w:lastRenderedPageBreak/>
        <w:t>Stappen aanmaken bouwlaag</w:t>
      </w:r>
      <w:bookmarkEnd w:id="18"/>
      <w:bookmarkEnd w:id="19"/>
    </w:p>
    <w:p w:rsidR="00AC138B" w:rsidP="00AC138B" w:rsidRDefault="00AC138B" w14:paraId="49841A34" w14:textId="52237D72"/>
    <w:p w:rsidRPr="00AC138B" w:rsidR="00AC138B" w:rsidP="00AC138B" w:rsidRDefault="00AC138B" w14:paraId="36905BD6" w14:textId="5A514E69">
      <w:r>
        <w:t xml:space="preserve">Indien je een bouwtekening wil overtrekken, kijk in </w:t>
      </w:r>
      <w:r w:rsidR="000D2D34">
        <w:t>B</w:t>
      </w:r>
      <w:r>
        <w:t>ijlage PDF</w:t>
      </w:r>
      <w:r w:rsidR="000D2D34">
        <w:t>-PNG inlezen in QGis.</w:t>
      </w:r>
    </w:p>
    <w:p w:rsidR="39345607" w:rsidP="00EE5344" w:rsidRDefault="39345607" w14:paraId="6A779934" w14:textId="25B800BE">
      <w:pPr>
        <w:pStyle w:val="Geenafstand"/>
        <w:rPr>
          <w:rFonts w:eastAsia="Verdana"/>
        </w:rPr>
      </w:pPr>
    </w:p>
    <w:p w:rsidRPr="008166DA" w:rsidR="00AC138B" w:rsidP="00041266" w:rsidRDefault="00AC138B" w14:paraId="1ACA7EF0" w14:textId="1BA31897">
      <w:pPr>
        <w:pStyle w:val="Geenafstand"/>
        <w:numPr>
          <w:ilvl w:val="0"/>
          <w:numId w:val="12"/>
        </w:numPr>
        <w:ind w:left="0" w:firstLine="0"/>
        <w:rPr>
          <w:rFonts w:eastAsia="Verdana"/>
        </w:rPr>
      </w:pPr>
      <w:r w:rsidRPr="00AC138B">
        <w:rPr>
          <w:b/>
          <w:noProof/>
        </w:rPr>
        <mc:AlternateContent>
          <mc:Choice Requires="wps">
            <w:drawing>
              <wp:anchor distT="0" distB="0" distL="114300" distR="114300" simplePos="0" relativeHeight="251658284" behindDoc="0" locked="0" layoutInCell="1" allowOverlap="1" wp14:anchorId="65746B31" wp14:editId="78CB396D">
                <wp:simplePos x="0" y="0"/>
                <wp:positionH relativeFrom="margin">
                  <wp:align>right</wp:align>
                </wp:positionH>
                <wp:positionV relativeFrom="paragraph">
                  <wp:posOffset>4161790</wp:posOffset>
                </wp:positionV>
                <wp:extent cx="5800725" cy="635"/>
                <wp:effectExtent l="0" t="0" r="9525" b="0"/>
                <wp:wrapTopAndBottom/>
                <wp:docPr id="20" name="Tekstvak 20"/>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rsidRPr="00FD1605" w:rsidR="00082093" w:rsidP="00AC138B" w:rsidRDefault="00082093" w14:paraId="4C029993" w14:textId="26044B68">
                            <w:pPr>
                              <w:pStyle w:val="Bijschrift"/>
                              <w:jc w:val="center"/>
                              <w:rPr>
                                <w:rFonts w:eastAsia="Verdana"/>
                              </w:rPr>
                            </w:pPr>
                            <w:r>
                              <w:t xml:space="preserve">Figuur </w:t>
                            </w:r>
                            <w:r>
                              <w:fldChar w:fldCharType="begin"/>
                            </w:r>
                            <w:r>
                              <w:instrText>SEQ Figuur \* ARABIC</w:instrText>
                            </w:r>
                            <w:r>
                              <w:fldChar w:fldCharType="separate"/>
                            </w:r>
                            <w:r>
                              <w:rPr>
                                <w:noProof/>
                              </w:rPr>
                              <w:t>12</w:t>
                            </w:r>
                            <w:r>
                              <w:fldChar w:fldCharType="end"/>
                            </w:r>
                            <w:r>
                              <w:t>a en b Aanmaken bouwlaag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D339EE2">
              <v:shape id="Tekstvak 20" style="position:absolute;left:0;text-align:left;margin-left:405.55pt;margin-top:327.7pt;width:456.75pt;height:.05pt;z-index:251658284;visibility:visible;mso-wrap-style:square;mso-wrap-distance-left:9pt;mso-wrap-distance-top:0;mso-wrap-distance-right:9pt;mso-wrap-distance-bottom:0;mso-position-horizontal:right;mso-position-horizontal-relative:margin;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" w14:anchorId="65746B31">
                <v:textbox style="mso-fit-shape-to-text:t" inset="0,0,0,0">
                  <w:txbxContent>
                    <w:p w:rsidRPr="00FD1605" w:rsidR="00082093" w:rsidP="00AC138B" w:rsidRDefault="00082093" w14:paraId="688044EC" w14:textId="26044B68">
                      <w:pPr>
                        <w:pStyle w:val="Bijschrift"/>
                        <w:jc w:val="center"/>
                        <w:rPr>
                          <w:rFonts w:eastAsia="Verdana"/>
                        </w:rPr>
                      </w:pPr>
                      <w:r>
                        <w:t xml:space="preserve">Figuur </w:t>
                      </w:r>
                      <w:r>
                        <w:fldChar w:fldCharType="begin"/>
                      </w:r>
                      <w:r>
                        <w:instrText>SEQ Figuur \* ARABIC</w:instrText>
                      </w:r>
                      <w:r>
                        <w:fldChar w:fldCharType="separate"/>
                      </w:r>
                      <w:r>
                        <w:rPr>
                          <w:noProof/>
                        </w:rPr>
                        <w:t>12</w:t>
                      </w:r>
                      <w:r>
                        <w:fldChar w:fldCharType="end"/>
                      </w:r>
                      <w:r>
                        <w:t>a en b Aanmaken bouwlaag</w:t>
                      </w:r>
                    </w:p>
                  </w:txbxContent>
                </v:textbox>
                <w10:wrap type="topAndBottom" anchorx="margin"/>
              </v:shape>
            </w:pict>
          </mc:Fallback>
        </mc:AlternateContent>
      </w:r>
      <w:r w:rsidRPr="00AC138B">
        <w:rPr>
          <w:b/>
          <w:noProof/>
        </w:rPr>
        <w:drawing>
          <wp:anchor distT="0" distB="0" distL="114300" distR="114300" simplePos="0" relativeHeight="251658283" behindDoc="0" locked="0" layoutInCell="1" allowOverlap="1" wp14:anchorId="64305255" wp14:editId="2766FCA4">
            <wp:simplePos x="0" y="0"/>
            <wp:positionH relativeFrom="column">
              <wp:posOffset>323850</wp:posOffset>
            </wp:positionH>
            <wp:positionV relativeFrom="paragraph">
              <wp:posOffset>652780</wp:posOffset>
            </wp:positionV>
            <wp:extent cx="5800725" cy="3356610"/>
            <wp:effectExtent l="0" t="0" r="9525" b="0"/>
            <wp:wrapTopAndBottom/>
            <wp:docPr id="401775587"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14"/>
                    <pic:cNvPicPr/>
                  </pic:nvPicPr>
                  <pic:blipFill>
                    <a:blip r:embed="rId33">
                      <a:extLst>
                        <a:ext uri="{28A0092B-C50C-407E-A947-70E740481C1C}">
                          <a14:useLocalDpi xmlns:a14="http://schemas.microsoft.com/office/drawing/2010/main" val="0"/>
                        </a:ext>
                      </a:extLst>
                    </a:blip>
                    <a:stretch>
                      <a:fillRect/>
                    </a:stretch>
                  </pic:blipFill>
                  <pic:spPr>
                    <a:xfrm>
                      <a:off x="0" y="0"/>
                      <a:ext cx="5800725" cy="3356610"/>
                    </a:xfrm>
                    <a:prstGeom prst="rect">
                      <a:avLst/>
                    </a:prstGeom>
                  </pic:spPr>
                </pic:pic>
              </a:graphicData>
            </a:graphic>
          </wp:anchor>
        </w:drawing>
      </w:r>
      <w:r w:rsidRPr="7D8E5296">
        <w:rPr>
          <w:rFonts w:eastAsia="Verdana"/>
          <w:b/>
        </w:rPr>
        <w:t>K</w:t>
      </w:r>
      <w:r w:rsidRPr="00AC138B">
        <w:rPr>
          <w:rFonts w:eastAsia="Verdana"/>
          <w:b/>
        </w:rPr>
        <w:t>ies in de widget voor blauwe blokken 'Bouwlagen tekenen’ en selecteer met de linkermuisknop het ‘Repressief object’(panden)’ aan</w:t>
      </w:r>
      <w:r w:rsidRPr="39345607">
        <w:rPr>
          <w:rFonts w:eastAsia="Verdana"/>
        </w:rPr>
        <w:t xml:space="preserve">, roze vlak met  </w:t>
      </w:r>
      <w:r>
        <w:rPr>
          <w:noProof/>
        </w:rPr>
        <w:drawing>
          <wp:inline distT="0" distB="0" distL="0" distR="0" wp14:anchorId="441B458D" wp14:editId="34F6E4BD">
            <wp:extent cx="238125" cy="209550"/>
            <wp:effectExtent l="0" t="0" r="0" b="0"/>
            <wp:docPr id="401775588"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13"/>
                    <pic:cNvPicPr/>
                  </pic:nvPicPr>
                  <pic:blipFill>
                    <a:blip r:embed="rId34">
                      <a:extLst>
                        <a:ext uri="{28A0092B-C50C-407E-A947-70E740481C1C}">
                          <a14:useLocalDpi xmlns:a14="http://schemas.microsoft.com/office/drawing/2010/main" val="0"/>
                        </a:ext>
                      </a:extLst>
                    </a:blip>
                    <a:stretch>
                      <a:fillRect/>
                    </a:stretch>
                  </pic:blipFill>
                  <pic:spPr>
                    <a:xfrm>
                      <a:off x="0" y="0"/>
                      <a:ext cx="238125" cy="209550"/>
                    </a:xfrm>
                    <a:prstGeom prst="rect">
                      <a:avLst/>
                    </a:prstGeom>
                  </pic:spPr>
                </pic:pic>
              </a:graphicData>
            </a:graphic>
          </wp:inline>
        </w:drawing>
      </w:r>
      <w:r w:rsidRPr="39345607">
        <w:rPr>
          <w:rFonts w:eastAsia="Verdana"/>
        </w:rPr>
        <w:t xml:space="preserve"> </w:t>
      </w:r>
      <w:bookmarkStart w:name="_Int_6eX0HqSZ" w:id="20"/>
      <w:r w:rsidRPr="39345607">
        <w:rPr>
          <w:rFonts w:eastAsia="Verdana"/>
        </w:rPr>
        <w:t>waarvan</w:t>
      </w:r>
      <w:bookmarkEnd w:id="20"/>
      <w:r w:rsidRPr="39345607">
        <w:rPr>
          <w:rFonts w:eastAsia="Verdana"/>
        </w:rPr>
        <w:t xml:space="preserve"> een bouwlaag aangemaakt moet worden.</w:t>
      </w:r>
    </w:p>
    <w:p w:rsidR="00AC138B" w:rsidP="00AC138B" w:rsidRDefault="00AC138B" w14:paraId="653D799B" w14:textId="438A554C">
      <w:pPr>
        <w:pStyle w:val="Geenafstand"/>
        <w:rPr>
          <w:rFonts w:eastAsia="Verdana"/>
        </w:rPr>
      </w:pPr>
      <w:r w:rsidRPr="39345607">
        <w:rPr>
          <w:rFonts w:eastAsia="Verdana"/>
        </w:rPr>
        <w:t>De gegevens van het object worden opgehaald</w:t>
      </w:r>
      <w:r>
        <w:rPr>
          <w:rFonts w:eastAsia="Verdana"/>
        </w:rPr>
        <w:t>. De</w:t>
      </w:r>
      <w:r w:rsidRPr="39345607">
        <w:rPr>
          <w:rFonts w:eastAsia="Verdana"/>
        </w:rPr>
        <w:t xml:space="preserve"> BAG object informatie van het pand wordt </w:t>
      </w:r>
      <w:r w:rsidRPr="00344813">
        <w:rPr>
          <w:rFonts w:eastAsia="Verdana"/>
        </w:rPr>
        <w:t>weergegeven en kunnen zelf niet gewijzigd worden (donkergrijs)</w:t>
      </w:r>
      <w:r>
        <w:rPr>
          <w:rFonts w:eastAsia="Verdana"/>
        </w:rPr>
        <w:t>.</w:t>
      </w:r>
    </w:p>
    <w:p w:rsidRPr="00AC138B" w:rsidR="00AC138B" w:rsidP="00AC138B" w:rsidRDefault="00AC138B" w14:paraId="2CF710E3" w14:textId="77777777">
      <w:pPr>
        <w:pStyle w:val="Geenafstand"/>
        <w:rPr>
          <w:rFonts w:eastAsia="Verdana"/>
        </w:rPr>
      </w:pPr>
    </w:p>
    <w:p w:rsidRPr="00AC138B" w:rsidR="00F26F96" w:rsidP="00041266" w:rsidRDefault="00791B0A" w14:paraId="43E49A20" w14:textId="1F5659A2">
      <w:pPr>
        <w:pStyle w:val="Geenafstand"/>
        <w:numPr>
          <w:ilvl w:val="0"/>
          <w:numId w:val="12"/>
        </w:numPr>
        <w:ind w:left="0" w:firstLine="0"/>
        <w:rPr>
          <w:rFonts w:eastAsia="Verdana"/>
        </w:rPr>
      </w:pPr>
      <w:r>
        <w:rPr>
          <w:noProof/>
        </w:rPr>
        <w:lastRenderedPageBreak/>
        <mc:AlternateContent>
          <mc:Choice Requires="wpg">
            <w:drawing>
              <wp:anchor distT="0" distB="0" distL="114300" distR="114300" simplePos="0" relativeHeight="251658251" behindDoc="0" locked="0" layoutInCell="1" allowOverlap="1" wp14:anchorId="5CBFD49A" wp14:editId="7EB1F33C">
                <wp:simplePos x="0" y="0"/>
                <wp:positionH relativeFrom="margin">
                  <wp:align>center</wp:align>
                </wp:positionH>
                <wp:positionV relativeFrom="paragraph">
                  <wp:posOffset>444500</wp:posOffset>
                </wp:positionV>
                <wp:extent cx="2065020" cy="3324225"/>
                <wp:effectExtent l="38100" t="38100" r="87630" b="104775"/>
                <wp:wrapTopAndBottom/>
                <wp:docPr id="50" name="Groep 50"/>
                <wp:cNvGraphicFramePr/>
                <a:graphic xmlns:a="http://schemas.openxmlformats.org/drawingml/2006/main">
                  <a:graphicData uri="http://schemas.microsoft.com/office/word/2010/wordprocessingGroup">
                    <wpg:wgp>
                      <wpg:cNvGrpSpPr/>
                      <wpg:grpSpPr>
                        <a:xfrm>
                          <a:off x="0" y="0"/>
                          <a:ext cx="2065020" cy="3324225"/>
                          <a:chOff x="0" y="0"/>
                          <a:chExt cx="2446020" cy="3829050"/>
                        </a:xfrm>
                        <a:effectLst>
                          <a:outerShdw blurRad="50800" dist="38100" dir="2700000" algn="tl" rotWithShape="0">
                            <a:prstClr val="black">
                              <a:alpha val="40000"/>
                            </a:prstClr>
                          </a:outerShdw>
                        </a:effectLst>
                      </wpg:grpSpPr>
                      <pic:pic xmlns:pic="http://schemas.openxmlformats.org/drawingml/2006/picture">
                        <pic:nvPicPr>
                          <pic:cNvPr id="47" name="Afbeelding 4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46020" cy="3829050"/>
                          </a:xfrm>
                          <a:prstGeom prst="rect">
                            <a:avLst/>
                          </a:prstGeom>
                        </pic:spPr>
                      </pic:pic>
                      <wps:wsp>
                        <wps:cNvPr id="48" name="Rechthoek 48"/>
                        <wps:cNvSpPr/>
                        <wps:spPr>
                          <a:xfrm>
                            <a:off x="152400" y="2609850"/>
                            <a:ext cx="221932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73E7FC8">
              <v:group id="Groep 50" style="position:absolute;margin-left:0;margin-top:35pt;width:162.6pt;height:261.75pt;z-index:251658251;mso-position-horizontal:center;mso-position-horizontal-relative:margin;mso-width-relative:margin;mso-height-relative:margin" coordsize="24460,38290" o:spid="_x0000_s1026" w14:anchorId="72B1F71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">
                <v:shape id="Afbeelding 47" style="position:absolute;width:24460;height:3829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">
                  <v:imagedata o:title="" r:id="rId36"/>
                  <v:path arrowok="t"/>
                </v:shape>
                <v:rect id="Rechthoek 48" style="position:absolute;left:1524;top:26098;width:22193;height:2667;visibility:visible;mso-wrap-style:square;v-text-anchor:middle" o:spid="_x0000_s1028"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"/>
                <w10:wrap type="topAndBottom" anchorx="margin"/>
              </v:group>
            </w:pict>
          </mc:Fallback>
        </mc:AlternateContent>
      </w:r>
      <w:r w:rsidR="00344813">
        <w:rPr>
          <w:noProof/>
        </w:rPr>
        <mc:AlternateContent>
          <mc:Choice Requires="wps">
            <w:drawing>
              <wp:anchor distT="0" distB="0" distL="114300" distR="114300" simplePos="0" relativeHeight="251658252" behindDoc="0" locked="0" layoutInCell="1" allowOverlap="1" wp14:anchorId="1F0C8C93" wp14:editId="0BCD3711">
                <wp:simplePos x="0" y="0"/>
                <wp:positionH relativeFrom="column">
                  <wp:posOffset>1794510</wp:posOffset>
                </wp:positionH>
                <wp:positionV relativeFrom="paragraph">
                  <wp:posOffset>8044180</wp:posOffset>
                </wp:positionV>
                <wp:extent cx="2446020" cy="635"/>
                <wp:effectExtent l="0" t="0" r="0" b="0"/>
                <wp:wrapTopAndBottom/>
                <wp:docPr id="49" name="Tekstvak 49"/>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rsidR="00082093" w:rsidP="00344813" w:rsidRDefault="00082093" w14:paraId="33D27387" w14:textId="60CFA80A">
                            <w:pPr>
                              <w:pStyle w:val="Bijschrift"/>
                              <w:jc w:val="center"/>
                              <w:rPr>
                                <w:noProof/>
                              </w:rPr>
                            </w:pPr>
                            <w:r>
                              <w:t xml:space="preserve">Figuur </w:t>
                            </w:r>
                            <w:r>
                              <w:fldChar w:fldCharType="begin"/>
                            </w:r>
                            <w:r>
                              <w:instrText>SEQ Figuur \* ARABIC</w:instrText>
                            </w:r>
                            <w:r>
                              <w:fldChar w:fldCharType="separate"/>
                            </w:r>
                            <w:r>
                              <w:rPr>
                                <w:noProof/>
                              </w:rPr>
                              <w:t>13</w:t>
                            </w:r>
                            <w:r>
                              <w:fldChar w:fldCharType="end"/>
                            </w:r>
                            <w:r>
                              <w:t xml:space="preserve"> Bouwlaag toevoegen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24B51B1">
              <v:shape id="Tekstvak 49" style="position:absolute;left:0;text-align:left;margin-left:141.3pt;margin-top:633.4pt;width:192.6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" w14:anchorId="1F0C8C93">
                <v:textbox style="mso-fit-shape-to-text:t" inset="0,0,0,0">
                  <w:txbxContent>
                    <w:p w:rsidR="00082093" w:rsidP="00344813" w:rsidRDefault="00082093" w14:paraId="06B2CEC6" w14:textId="60CFA80A">
                      <w:pPr>
                        <w:pStyle w:val="Bijschrift"/>
                        <w:jc w:val="center"/>
                        <w:rPr>
                          <w:noProof/>
                        </w:rPr>
                      </w:pPr>
                      <w:r>
                        <w:t xml:space="preserve">Figuur </w:t>
                      </w:r>
                      <w:r>
                        <w:fldChar w:fldCharType="begin"/>
                      </w:r>
                      <w:r>
                        <w:instrText>SEQ Figuur \* ARABIC</w:instrText>
                      </w:r>
                      <w:r>
                        <w:fldChar w:fldCharType="separate"/>
                      </w:r>
                      <w:r>
                        <w:rPr>
                          <w:noProof/>
                        </w:rPr>
                        <w:t>13</w:t>
                      </w:r>
                      <w:r>
                        <w:fldChar w:fldCharType="end"/>
                      </w:r>
                      <w:r>
                        <w:t xml:space="preserve"> Bouwlaag toevoegen</w:t>
                      </w:r>
                    </w:p>
                  </w:txbxContent>
                </v:textbox>
                <w10:wrap type="topAndBottom"/>
              </v:shape>
            </w:pict>
          </mc:Fallback>
        </mc:AlternateContent>
      </w:r>
      <w:r w:rsidRPr="57AA1985" w:rsidR="00F26F96">
        <w:rPr>
          <w:rFonts w:eastAsia="Verdana"/>
          <w:b/>
        </w:rPr>
        <w:t>Kies voor bouwlaag toevoegen</w:t>
      </w:r>
      <w:r w:rsidRPr="00AC138B" w:rsidR="00344813">
        <w:rPr>
          <w:rFonts w:eastAsia="Verdana"/>
        </w:rPr>
        <w:t>.</w:t>
      </w:r>
    </w:p>
    <w:p w:rsidR="00F26F96" w:rsidP="00EE5344" w:rsidRDefault="00F26F96" w14:paraId="471FD9CA" w14:textId="306DD23C">
      <w:pPr>
        <w:pStyle w:val="Geenafstand"/>
        <w:jc w:val="center"/>
      </w:pPr>
    </w:p>
    <w:p w:rsidR="000E4DD2" w:rsidP="57AA1985" w:rsidRDefault="00791B0A" w14:paraId="5B5449BC" w14:textId="0501205F">
      <w:pPr>
        <w:pStyle w:val="Geenafstand"/>
        <w:numPr>
          <w:ilvl w:val="0"/>
          <w:numId w:val="12"/>
        </w:numPr>
        <w:ind w:left="0" w:firstLine="0"/>
        <w:rPr>
          <w:rFonts w:eastAsia="Verdana"/>
        </w:rPr>
      </w:pPr>
      <w:r>
        <w:rPr>
          <w:rFonts w:eastAsia="Verdana"/>
          <w:b/>
          <w:bCs/>
          <w:noProof/>
        </w:rPr>
        <mc:AlternateContent>
          <mc:Choice Requires="wpg">
            <w:drawing>
              <wp:anchor distT="0" distB="0" distL="114300" distR="114300" simplePos="0" relativeHeight="251658291" behindDoc="0" locked="0" layoutInCell="1" allowOverlap="1" wp14:anchorId="58EA0E37" wp14:editId="5AC63ACD">
                <wp:simplePos x="0" y="0"/>
                <wp:positionH relativeFrom="margin">
                  <wp:align>center</wp:align>
                </wp:positionH>
                <wp:positionV relativeFrom="paragraph">
                  <wp:posOffset>4202430</wp:posOffset>
                </wp:positionV>
                <wp:extent cx="3362325" cy="1495425"/>
                <wp:effectExtent l="38100" t="38100" r="104775" b="28575"/>
                <wp:wrapTopAndBottom/>
                <wp:docPr id="523006891" name="Groep 523006891"/>
                <wp:cNvGraphicFramePr/>
                <a:graphic xmlns:a="http://schemas.openxmlformats.org/drawingml/2006/main">
                  <a:graphicData uri="http://schemas.microsoft.com/office/word/2010/wordprocessingGroup">
                    <wpg:wgp>
                      <wpg:cNvGrpSpPr/>
                      <wpg:grpSpPr>
                        <a:xfrm>
                          <a:off x="0" y="0"/>
                          <a:ext cx="3362325" cy="1495425"/>
                          <a:chOff x="0" y="0"/>
                          <a:chExt cx="3762375" cy="1885950"/>
                        </a:xfrm>
                      </wpg:grpSpPr>
                      <pic:pic xmlns:pic="http://schemas.openxmlformats.org/drawingml/2006/picture">
                        <pic:nvPicPr>
                          <pic:cNvPr id="51" name="Afbeelding 5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762375" cy="1800225"/>
                          </a:xfrm>
                          <a:prstGeom prst="rect">
                            <a:avLst/>
                          </a:prstGeom>
                          <a:effectLst>
                            <a:outerShdw blurRad="50800" dist="38100" dir="2700000" algn="tl" rotWithShape="0">
                              <a:prstClr val="black">
                                <a:alpha val="40000"/>
                              </a:prstClr>
                            </a:outerShdw>
                          </a:effectLst>
                        </pic:spPr>
                      </pic:pic>
                      <wps:wsp>
                        <wps:cNvPr id="523006890" name="Ovaal 523006890"/>
                        <wps:cNvSpPr/>
                        <wps:spPr>
                          <a:xfrm>
                            <a:off x="1619250" y="1314450"/>
                            <a:ext cx="1323975" cy="571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3DF3486">
              <v:group id="Groep 523006891" style="position:absolute;margin-left:0;margin-top:330.9pt;width:264.75pt;height:117.75pt;z-index:251658291;mso-position-horizontal:center;mso-position-horizontal-relative:margin;mso-width-relative:margin;mso-height-relative:margin" coordsize="37623,18859" o:spid="_x0000_s1026" w14:anchorId="6281724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">
                <v:shape id="Afbeelding 51" style="position:absolute;width:37623;height:1800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">
                  <v:imagedata o:title="" r:id="rId38"/>
                  <v:shadow on="t" color="black" opacity="26214f" offset=".74836mm,.74836mm" origin="-.5,-.5"/>
                  <v:path arrowok="t"/>
                </v:shape>
                <v:oval id="Ovaal 523006890" style="position:absolute;left:16192;top:13144;width:13240;height:5715;visibility:visible;mso-wrap-style:square;v-text-anchor:middle" o:spid="_x0000_s1028"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">
                  <v:stroke joinstyle="miter"/>
                </v:oval>
                <w10:wrap type="topAndBottom" anchorx="margin"/>
              </v:group>
            </w:pict>
          </mc:Fallback>
        </mc:AlternateContent>
      </w:r>
      <w:r w:rsidRPr="21871546" w:rsidR="00F26F96">
        <w:rPr>
          <w:rFonts w:eastAsia="Verdana"/>
          <w:b/>
          <w:bCs/>
        </w:rPr>
        <w:t>Kies</w:t>
      </w:r>
      <w:r w:rsidRPr="21871546" w:rsidR="00F26F96">
        <w:rPr>
          <w:rFonts w:eastAsia="Verdana"/>
          <w:b/>
        </w:rPr>
        <w:t xml:space="preserve"> voor 1 t/m1.</w:t>
      </w:r>
      <w:r w:rsidRPr="57AA1985" w:rsidR="57AA1985">
        <w:rPr>
          <w:rFonts w:eastAsia="Verdana"/>
        </w:rPr>
        <w:t xml:space="preserve"> </w:t>
      </w:r>
      <w:r w:rsidRPr="21871546" w:rsidR="00F26F96">
        <w:rPr>
          <w:rFonts w:eastAsia="Verdana"/>
        </w:rPr>
        <w:t xml:space="preserve"> </w:t>
      </w:r>
      <w:r w:rsidRPr="7ADF17C2" w:rsidR="00F26F96">
        <w:rPr>
          <w:rFonts w:eastAsia="Verdana"/>
        </w:rPr>
        <w:t xml:space="preserve">Met </w:t>
      </w:r>
      <w:r w:rsidRPr="7ADF17C2" w:rsidR="00F26F96">
        <w:rPr>
          <w:rFonts w:eastAsia="Verdana"/>
          <w:i/>
          <w:iCs/>
        </w:rPr>
        <w:t>Bouwlaag toevoegen</w:t>
      </w:r>
      <w:r w:rsidRPr="7ADF17C2" w:rsidR="00F26F96">
        <w:rPr>
          <w:rFonts w:eastAsia="Verdana"/>
        </w:rPr>
        <w:t xml:space="preserve"> kunnen meerdere bouwlagen in 1x worden aangemaakt of 1 laag aangemaakt. Deze kan je vervolgens weer </w:t>
      </w:r>
      <w:r w:rsidRPr="7ADF17C2" w:rsidR="000E4DD2">
        <w:rPr>
          <w:rFonts w:eastAsia="Verdana"/>
        </w:rPr>
        <w:t>kopiëren</w:t>
      </w:r>
      <w:r w:rsidRPr="7ADF17C2" w:rsidR="00F26F96">
        <w:rPr>
          <w:rFonts w:eastAsia="Verdana"/>
        </w:rPr>
        <w:t xml:space="preserve"> (bijvoorbeeld nadat je iets ingetekend hebt, wat op alle lagen zit). </w:t>
      </w:r>
    </w:p>
    <w:p w:rsidR="000E4DD2" w:rsidP="00EE5344" w:rsidRDefault="000E4DD2" w14:paraId="7350331C" w14:textId="4EE6DF8C">
      <w:pPr>
        <w:pStyle w:val="Geenafstand"/>
        <w:jc w:val="center"/>
        <w:rPr>
          <w:rFonts w:eastAsia="Verdana"/>
        </w:rPr>
      </w:pPr>
      <w:r>
        <w:rPr>
          <w:noProof/>
        </w:rPr>
        <mc:AlternateContent>
          <mc:Choice Requires="wps">
            <w:drawing>
              <wp:anchor distT="0" distB="0" distL="114300" distR="114300" simplePos="0" relativeHeight="251658253" behindDoc="0" locked="0" layoutInCell="1" allowOverlap="1" wp14:anchorId="44131311" wp14:editId="01CAAA16">
                <wp:simplePos x="0" y="0"/>
                <wp:positionH relativeFrom="column">
                  <wp:posOffset>1133475</wp:posOffset>
                </wp:positionH>
                <wp:positionV relativeFrom="paragraph">
                  <wp:posOffset>1860550</wp:posOffset>
                </wp:positionV>
                <wp:extent cx="3762375" cy="635"/>
                <wp:effectExtent l="0" t="0" r="0" b="0"/>
                <wp:wrapTopAndBottom/>
                <wp:docPr id="52" name="Tekstvak 52"/>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rsidR="00082093" w:rsidP="008166DA" w:rsidRDefault="00082093" w14:paraId="528B65B7" w14:textId="64DF517D">
                            <w:pPr>
                              <w:pStyle w:val="Bijschrift"/>
                              <w:jc w:val="center"/>
                              <w:rPr>
                                <w:noProof/>
                              </w:rPr>
                            </w:pPr>
                            <w:r>
                              <w:t xml:space="preserve">Figuur </w:t>
                            </w:r>
                            <w:r>
                              <w:fldChar w:fldCharType="begin"/>
                            </w:r>
                            <w:r>
                              <w:instrText>SEQ Figuur \* ARABIC</w:instrText>
                            </w:r>
                            <w:r>
                              <w:fldChar w:fldCharType="separate"/>
                            </w:r>
                            <w:r>
                              <w:rPr>
                                <w:noProof/>
                              </w:rPr>
                              <w:t>14</w:t>
                            </w:r>
                            <w:r>
                              <w:fldChar w:fldCharType="end"/>
                            </w:r>
                            <w:r>
                              <w:t xml:space="preserve"> Pop-up scherm Bouwlagen toevoegen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4484BEB">
              <v:shape id="Tekstvak 52" style="position:absolute;left:0;text-align:left;margin-left:89.25pt;margin-top:146.5pt;width:296.2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" w14:anchorId="44131311">
                <v:textbox style="mso-fit-shape-to-text:t" inset="0,0,0,0">
                  <w:txbxContent>
                    <w:p w:rsidR="00082093" w:rsidP="008166DA" w:rsidRDefault="00082093" w14:paraId="0783DA3E" w14:textId="64DF517D">
                      <w:pPr>
                        <w:pStyle w:val="Bijschrift"/>
                        <w:jc w:val="center"/>
                        <w:rPr>
                          <w:noProof/>
                        </w:rPr>
                      </w:pPr>
                      <w:r>
                        <w:t xml:space="preserve">Figuur </w:t>
                      </w:r>
                      <w:r>
                        <w:fldChar w:fldCharType="begin"/>
                      </w:r>
                      <w:r>
                        <w:instrText>SEQ Figuur \* ARABIC</w:instrText>
                      </w:r>
                      <w:r>
                        <w:fldChar w:fldCharType="separate"/>
                      </w:r>
                      <w:r>
                        <w:rPr>
                          <w:noProof/>
                        </w:rPr>
                        <w:t>14</w:t>
                      </w:r>
                      <w:r>
                        <w:fldChar w:fldCharType="end"/>
                      </w:r>
                      <w:r>
                        <w:t xml:space="preserve"> Pop-up scherm Bouwlagen toevoegen</w:t>
                      </w:r>
                    </w:p>
                  </w:txbxContent>
                </v:textbox>
                <w10:wrap type="topAndBottom"/>
              </v:shape>
            </w:pict>
          </mc:Fallback>
        </mc:AlternateContent>
      </w:r>
    </w:p>
    <w:p w:rsidRPr="001F669A" w:rsidR="39345607" w:rsidP="00041266" w:rsidRDefault="000E4DD2" w14:paraId="4AF3265F" w14:textId="25B800BE">
      <w:pPr>
        <w:pStyle w:val="Geenafstand"/>
        <w:numPr>
          <w:ilvl w:val="0"/>
          <w:numId w:val="12"/>
        </w:numPr>
        <w:ind w:left="0" w:firstLine="0"/>
        <w:rPr>
          <w:rFonts w:eastAsia="Verdana"/>
          <w:b/>
        </w:rPr>
      </w:pPr>
      <w:r w:rsidRPr="001F669A">
        <w:rPr>
          <w:rFonts w:eastAsia="Verdana"/>
          <w:b/>
        </w:rPr>
        <w:t>K</w:t>
      </w:r>
      <w:r w:rsidRPr="001F669A" w:rsidR="39345607">
        <w:rPr>
          <w:rFonts w:eastAsia="Verdana"/>
          <w:b/>
        </w:rPr>
        <w:t>ies voor Bouwlaag overnemen van BAG</w:t>
      </w:r>
      <w:r w:rsidRPr="001F669A" w:rsidR="004000CC">
        <w:rPr>
          <w:rFonts w:eastAsia="Verdana"/>
          <w:b/>
        </w:rPr>
        <w:t>.</w:t>
      </w:r>
    </w:p>
    <w:p w:rsidR="000E4DD2" w:rsidP="00EE5344" w:rsidRDefault="008166DA" w14:paraId="2BD3FAB4" w14:textId="5397F26D">
      <w:pPr>
        <w:pStyle w:val="Geenafstand"/>
        <w:rPr>
          <w:rFonts w:eastAsia="Verdana"/>
        </w:rPr>
      </w:pPr>
      <w:r>
        <w:rPr>
          <w:noProof/>
        </w:rPr>
        <mc:AlternateContent>
          <mc:Choice Requires="wps">
            <w:drawing>
              <wp:anchor distT="0" distB="0" distL="114300" distR="114300" simplePos="0" relativeHeight="251658257" behindDoc="0" locked="0" layoutInCell="1" allowOverlap="1" wp14:anchorId="7C59BDFF" wp14:editId="56EBB8C6">
                <wp:simplePos x="0" y="0"/>
                <wp:positionH relativeFrom="margin">
                  <wp:align>center</wp:align>
                </wp:positionH>
                <wp:positionV relativeFrom="paragraph">
                  <wp:posOffset>1641475</wp:posOffset>
                </wp:positionV>
                <wp:extent cx="2867025" cy="635"/>
                <wp:effectExtent l="0" t="0" r="9525" b="0"/>
                <wp:wrapTopAndBottom/>
                <wp:docPr id="56" name="Tekstvak 56"/>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rsidRPr="00A0139E" w:rsidR="00082093" w:rsidP="004000CC" w:rsidRDefault="00082093" w14:paraId="4D0E6266" w14:textId="21BEB31A">
                            <w:pPr>
                              <w:pStyle w:val="Bijschrift"/>
                              <w:jc w:val="center"/>
                              <w:rPr>
                                <w:rFonts w:eastAsia="Verdana"/>
                                <w:noProof/>
                              </w:rPr>
                            </w:pPr>
                            <w:r>
                              <w:t xml:space="preserve">Figuur </w:t>
                            </w:r>
                            <w:r>
                              <w:fldChar w:fldCharType="begin"/>
                            </w:r>
                            <w:r>
                              <w:instrText>SEQ Figuur \* ARABIC</w:instrText>
                            </w:r>
                            <w:r>
                              <w:fldChar w:fldCharType="separate"/>
                            </w:r>
                            <w:r>
                              <w:rPr>
                                <w:noProof/>
                              </w:rPr>
                              <w:t>15</w:t>
                            </w:r>
                            <w:r>
                              <w:fldChar w:fldCharType="end"/>
                            </w:r>
                            <w:r>
                              <w:tab/>
                            </w:r>
                            <w:r>
                              <w:t xml:space="preserve"> Bouwlaag overnemen van BAG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FFE2C8C">
              <v:shape id="Tekstvak 56" style="position:absolute;margin-left:0;margin-top:129.25pt;width:225.75pt;height:.05pt;z-index:251658257;visibility:visible;mso-wrap-style:square;mso-wrap-distance-left:9pt;mso-wrap-distance-top:0;mso-wrap-distance-right:9pt;mso-wrap-distance-bottom:0;mso-position-horizontal:center;mso-position-horizontal-relative:margin;mso-position-vertical:absolute;mso-position-vertical-relative:text;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" w14:anchorId="7C59BDFF">
                <v:textbox style="mso-fit-shape-to-text:t" inset="0,0,0,0">
                  <w:txbxContent>
                    <w:p w:rsidRPr="00A0139E" w:rsidR="00082093" w:rsidP="004000CC" w:rsidRDefault="00082093" w14:paraId="2AD94DCD" w14:textId="21BEB31A">
                      <w:pPr>
                        <w:pStyle w:val="Bijschrift"/>
                        <w:jc w:val="center"/>
                        <w:rPr>
                          <w:rFonts w:eastAsia="Verdana"/>
                          <w:noProof/>
                        </w:rPr>
                      </w:pPr>
                      <w:r>
                        <w:t xml:space="preserve">Figuur </w:t>
                      </w:r>
                      <w:r>
                        <w:fldChar w:fldCharType="begin"/>
                      </w:r>
                      <w:r>
                        <w:instrText>SEQ Figuur \* ARABIC</w:instrText>
                      </w:r>
                      <w:r>
                        <w:fldChar w:fldCharType="separate"/>
                      </w:r>
                      <w:r>
                        <w:rPr>
                          <w:noProof/>
                        </w:rPr>
                        <w:t>15</w:t>
                      </w:r>
                      <w:r>
                        <w:fldChar w:fldCharType="end"/>
                      </w:r>
                      <w:r>
                        <w:tab/>
                      </w:r>
                      <w:r>
                        <w:t xml:space="preserve"> Bouwlaag overnemen van BAG</w:t>
                      </w:r>
                    </w:p>
                  </w:txbxContent>
                </v:textbox>
                <w10:wrap type="topAndBottom" anchorx="margin"/>
              </v:shape>
            </w:pict>
          </mc:Fallback>
        </mc:AlternateContent>
      </w:r>
      <w:r w:rsidR="000E4DD2">
        <w:rPr>
          <w:rFonts w:eastAsia="Verdana"/>
        </w:rPr>
        <w:t xml:space="preserve">De drie mogelijkheden worden toegelicht in </w:t>
      </w:r>
      <w:r w:rsidR="001F669A">
        <w:rPr>
          <w:rFonts w:eastAsia="Verdana"/>
        </w:rPr>
        <w:t>‘</w:t>
      </w:r>
      <w:r w:rsidR="000E4DD2">
        <w:rPr>
          <w:rFonts w:eastAsia="Verdana"/>
        </w:rPr>
        <w:t>Bijlage Bouwlaag toevoegen</w:t>
      </w:r>
      <w:r w:rsidR="001F669A">
        <w:rPr>
          <w:rFonts w:eastAsia="Verdana"/>
        </w:rPr>
        <w:t>’</w:t>
      </w:r>
      <w:r w:rsidR="004000CC">
        <w:rPr>
          <w:rFonts w:eastAsia="Verdana"/>
        </w:rPr>
        <w:t>.</w:t>
      </w:r>
    </w:p>
    <w:p w:rsidR="004000CC" w:rsidP="00EE5344" w:rsidRDefault="004000CC" w14:paraId="1A945DAE" w14:textId="79B7B9FF">
      <w:pPr>
        <w:pStyle w:val="Geenafstand"/>
        <w:rPr>
          <w:rFonts w:eastAsia="Verdana"/>
        </w:rPr>
      </w:pPr>
      <w:r>
        <w:rPr>
          <w:noProof/>
        </w:rPr>
        <mc:AlternateContent>
          <mc:Choice Requires="wpg">
            <w:drawing>
              <wp:anchor distT="0" distB="0" distL="114300" distR="114300" simplePos="0" relativeHeight="251658256" behindDoc="0" locked="0" layoutInCell="1" allowOverlap="1" wp14:anchorId="7E02FB74" wp14:editId="2C1C7945">
                <wp:simplePos x="0" y="0"/>
                <wp:positionH relativeFrom="margin">
                  <wp:align>center</wp:align>
                </wp:positionH>
                <wp:positionV relativeFrom="paragraph">
                  <wp:posOffset>232410</wp:posOffset>
                </wp:positionV>
                <wp:extent cx="2867025" cy="1209675"/>
                <wp:effectExtent l="38100" t="38100" r="104775" b="104775"/>
                <wp:wrapTopAndBottom/>
                <wp:docPr id="57" name="Groep 57"/>
                <wp:cNvGraphicFramePr/>
                <a:graphic xmlns:a="http://schemas.openxmlformats.org/drawingml/2006/main">
                  <a:graphicData uri="http://schemas.microsoft.com/office/word/2010/wordprocessingGroup">
                    <wpg:wgp>
                      <wpg:cNvGrpSpPr/>
                      <wpg:grpSpPr>
                        <a:xfrm>
                          <a:off x="0" y="0"/>
                          <a:ext cx="2867025" cy="1209675"/>
                          <a:chOff x="0" y="0"/>
                          <a:chExt cx="2867025" cy="1209675"/>
                        </a:xfrm>
                        <a:effectLst>
                          <a:outerShdw blurRad="50800" dist="38100" dir="2700000" algn="tl" rotWithShape="0">
                            <a:prstClr val="black">
                              <a:alpha val="40000"/>
                            </a:prstClr>
                          </a:outerShdw>
                        </a:effectLst>
                      </wpg:grpSpPr>
                      <pic:pic xmlns:pic="http://schemas.openxmlformats.org/drawingml/2006/picture">
                        <pic:nvPicPr>
                          <pic:cNvPr id="1822644712" name="Afbeelding 182264471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867025" cy="1209675"/>
                          </a:xfrm>
                          <a:prstGeom prst="rect">
                            <a:avLst/>
                          </a:prstGeom>
                        </pic:spPr>
                      </pic:pic>
                      <wps:wsp>
                        <wps:cNvPr id="54" name="Ovaal 54"/>
                        <wps:cNvSpPr/>
                        <wps:spPr>
                          <a:xfrm>
                            <a:off x="104775" y="323850"/>
                            <a:ext cx="2686050" cy="238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07D0C8F8">
              <v:group id="Groep 57" style="position:absolute;margin-left:0;margin-top:18.3pt;width:225.75pt;height:95.25pt;z-index:251658256;mso-position-horizontal:center;mso-position-horizontal-relative:margin" coordsize="28670,12096" o:spid="_x0000_s1026" w14:anchorId="002464E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&#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">
                <v:shape id="Afbeelding 1822644712" style="position:absolute;width:28670;height:1209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">
                  <v:imagedata o:title="" r:id="rId40"/>
                  <v:path arrowok="t"/>
                </v:shape>
                <v:oval id="Ovaal 54" style="position:absolute;left:1047;top:3238;width:26861;height:2381;visibility:visible;mso-wrap-style:square;v-text-anchor:middle" o:spid="_x0000_s1028" filled="f" strokecolor="red"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">
                  <v:stroke joinstyle="miter"/>
                </v:oval>
                <w10:wrap type="topAndBottom" anchorx="margin"/>
              </v:group>
            </w:pict>
          </mc:Fallback>
        </mc:AlternateContent>
      </w:r>
    </w:p>
    <w:p w:rsidR="000E4DD2" w:rsidP="00EE5344" w:rsidRDefault="000E4DD2" w14:paraId="61A6C5CA" w14:textId="5E8CEF5F">
      <w:pPr>
        <w:pStyle w:val="Geenafstand"/>
        <w:rPr>
          <w:rFonts w:eastAsia="Verdana"/>
        </w:rPr>
      </w:pPr>
    </w:p>
    <w:p w:rsidR="008B27DC" w:rsidP="008B27DC" w:rsidRDefault="008B27DC" w14:paraId="3F7FCB36" w14:textId="77777777">
      <w:pPr>
        <w:pStyle w:val="Geenafstand"/>
        <w:rPr>
          <w:rFonts w:eastAsia="Verdana"/>
        </w:rPr>
      </w:pPr>
    </w:p>
    <w:p w:rsidR="000D01CE" w:rsidP="00041266" w:rsidRDefault="004000CC" w14:paraId="39C326D4" w14:textId="2AF45430">
      <w:pPr>
        <w:pStyle w:val="Geenafstand"/>
        <w:numPr>
          <w:ilvl w:val="0"/>
          <w:numId w:val="12"/>
        </w:numPr>
        <w:ind w:left="0" w:firstLine="0"/>
        <w:rPr>
          <w:rFonts w:eastAsia="Verdana"/>
        </w:rPr>
      </w:pPr>
      <w:r w:rsidRPr="7ADF17C2">
        <w:rPr>
          <w:rFonts w:eastAsia="Verdana"/>
        </w:rPr>
        <w:t>De melding Alle bouwlagen zijn succesvol aangemaakt! verschijnt.</w:t>
      </w:r>
      <w:r w:rsidRPr="000D01CE" w:rsidR="000D01CE">
        <w:rPr>
          <w:rFonts w:eastAsia="Verdana"/>
        </w:rPr>
        <w:t xml:space="preserve"> </w:t>
      </w:r>
      <w:r w:rsidRPr="21871546" w:rsidR="000D01CE">
        <w:rPr>
          <w:rFonts w:eastAsia="Verdana"/>
          <w:b/>
        </w:rPr>
        <w:t>Kies OK.</w:t>
      </w:r>
    </w:p>
    <w:p w:rsidR="004000CC" w:rsidP="000D01CE" w:rsidRDefault="004000CC" w14:paraId="674F1C09" w14:textId="56E7676C">
      <w:pPr>
        <w:pStyle w:val="Geenafstand"/>
        <w:rPr>
          <w:rFonts w:eastAsia="Verdana"/>
        </w:rPr>
      </w:pPr>
    </w:p>
    <w:p w:rsidR="004000CC" w:rsidP="00041266" w:rsidRDefault="004000CC" w14:paraId="60D6B281" w14:textId="25B800BE">
      <w:pPr>
        <w:pStyle w:val="Geenafstand"/>
        <w:numPr>
          <w:ilvl w:val="0"/>
          <w:numId w:val="12"/>
        </w:numPr>
        <w:ind w:left="0" w:firstLine="0"/>
        <w:rPr>
          <w:rFonts w:eastAsia="Verdana"/>
        </w:rPr>
      </w:pPr>
      <w:r w:rsidRPr="00AC138B">
        <w:rPr>
          <w:rFonts w:eastAsia="Verdana"/>
          <w:b/>
        </w:rPr>
        <w:lastRenderedPageBreak/>
        <w:t>Kies Terug</w:t>
      </w:r>
      <w:r w:rsidRPr="7ADF17C2">
        <w:rPr>
          <w:rFonts w:eastAsia="Verdana"/>
        </w:rPr>
        <w:t>.</w:t>
      </w:r>
    </w:p>
    <w:p w:rsidR="004000CC" w:rsidP="00EE5344" w:rsidRDefault="004000CC" w14:paraId="497804AD" w14:textId="3A0FE086">
      <w:pPr>
        <w:rPr>
          <w:rFonts w:eastAsia="Verdana"/>
        </w:rPr>
      </w:pPr>
    </w:p>
    <w:p w:rsidR="00D935CF" w:rsidP="00D935CF" w:rsidRDefault="00D935CF" w14:paraId="4F0296F6" w14:textId="108306C9">
      <w:pPr>
        <w:pStyle w:val="Kop2"/>
        <w:numPr>
          <w:ilvl w:val="1"/>
          <w:numId w:val="5"/>
        </w:numPr>
        <w:ind w:left="0" w:firstLine="0"/>
      </w:pPr>
      <w:r>
        <w:t>Bouwlaag contouren aanpassen</w:t>
      </w:r>
    </w:p>
    <w:p w:rsidRPr="00D935CF" w:rsidR="00D935CF" w:rsidP="00D935CF" w:rsidRDefault="00D935CF" w14:paraId="60F5FDF4" w14:textId="198E4B82">
      <w:r>
        <w:br/>
      </w:r>
      <w:r>
        <w:t xml:space="preserve">Wanneer je </w:t>
      </w:r>
      <w:r w:rsidR="0F470F6A">
        <w:t xml:space="preserve">de contouren van </w:t>
      </w:r>
      <w:r>
        <w:t>een bouwlaag wilt aanpassen omdat de vorm bijvoorbeeld toch niet goed is, doe je dit buiten de Plug-In, dus in Q-Gis zelf.</w:t>
      </w:r>
    </w:p>
    <w:p w:rsidR="00894F2A" w:rsidP="00EE5344" w:rsidRDefault="00894F2A" w14:paraId="58B30F00" w14:textId="77777777">
      <w:pPr>
        <w:rPr>
          <w:rFonts w:eastAsia="Verdana"/>
        </w:rPr>
      </w:pPr>
    </w:p>
    <w:p w:rsidR="004000CC" w:rsidP="00041266" w:rsidRDefault="317EEE2A" w14:paraId="08640108" w14:textId="24BF3399">
      <w:pPr>
        <w:pStyle w:val="Kop2"/>
        <w:numPr>
          <w:ilvl w:val="1"/>
          <w:numId w:val="5"/>
        </w:numPr>
        <w:ind w:left="0" w:firstLine="0"/>
      </w:pPr>
      <w:bookmarkStart w:name="_Toc109741840" w:id="21"/>
      <w:bookmarkStart w:name="_Toc109895930" w:id="22"/>
      <w:r>
        <w:t xml:space="preserve">Stappen </w:t>
      </w:r>
      <w:r w:rsidR="0B4D89A7">
        <w:t>b</w:t>
      </w:r>
      <w:r>
        <w:t>ouwlaag tekenen</w:t>
      </w:r>
      <w:bookmarkEnd w:id="21"/>
      <w:bookmarkEnd w:id="22"/>
    </w:p>
    <w:p w:rsidR="004000CC" w:rsidP="00EE5344" w:rsidRDefault="004000CC" w14:paraId="6328C159" w14:textId="568B0014"/>
    <w:p w:rsidR="009F20E2" w:rsidP="00EE5344" w:rsidRDefault="004000CC" w14:paraId="6CB42E97" w14:textId="33993A84">
      <w:r>
        <w:t>We gaan n</w:t>
      </w:r>
      <w:r w:rsidR="00661FAE">
        <w:t>u</w:t>
      </w:r>
      <w:r w:rsidR="009F20E2">
        <w:t xml:space="preserve"> per bouwlaag tekenen</w:t>
      </w:r>
      <w:r w:rsidR="00661FAE">
        <w:t>.</w:t>
      </w:r>
    </w:p>
    <w:p w:rsidR="002532D3" w:rsidP="00041266" w:rsidRDefault="004000CC" w14:paraId="00910C93" w14:textId="77777777">
      <w:pPr>
        <w:pStyle w:val="Geenafstand"/>
        <w:numPr>
          <w:ilvl w:val="0"/>
          <w:numId w:val="12"/>
        </w:numPr>
        <w:ind w:left="0" w:firstLine="0"/>
        <w:rPr>
          <w:rFonts w:eastAsia="Verdana"/>
        </w:rPr>
      </w:pPr>
      <w:r w:rsidRPr="00AC138B">
        <w:rPr>
          <w:b/>
          <w:noProof/>
        </w:rPr>
        <mc:AlternateContent>
          <mc:Choice Requires="wps">
            <w:drawing>
              <wp:anchor distT="0" distB="0" distL="114300" distR="114300" simplePos="0" relativeHeight="251658259" behindDoc="0" locked="0" layoutInCell="1" allowOverlap="1" wp14:anchorId="20F9CA1C" wp14:editId="5B6527C7">
                <wp:simplePos x="0" y="0"/>
                <wp:positionH relativeFrom="column">
                  <wp:posOffset>2181225</wp:posOffset>
                </wp:positionH>
                <wp:positionV relativeFrom="paragraph">
                  <wp:posOffset>5122545</wp:posOffset>
                </wp:positionV>
                <wp:extent cx="1628775" cy="635"/>
                <wp:effectExtent l="0" t="0" r="0" b="0"/>
                <wp:wrapTopAndBottom/>
                <wp:docPr id="58" name="Tekstvak 58"/>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rsidR="00082093" w:rsidP="004000CC" w:rsidRDefault="00082093" w14:paraId="63D4E782" w14:textId="31093C14">
                            <w:pPr>
                              <w:pStyle w:val="Bijschrift"/>
                              <w:jc w:val="center"/>
                              <w:rPr>
                                <w:noProof/>
                              </w:rPr>
                            </w:pPr>
                            <w:r>
                              <w:t xml:space="preserve">Figuur </w:t>
                            </w:r>
                            <w:r>
                              <w:fldChar w:fldCharType="begin"/>
                            </w:r>
                            <w:r>
                              <w:instrText>SEQ Figuur \* ARABIC</w:instrText>
                            </w:r>
                            <w:r>
                              <w:fldChar w:fldCharType="separate"/>
                            </w:r>
                            <w:r>
                              <w:rPr>
                                <w:noProof/>
                              </w:rPr>
                              <w:t>16</w:t>
                            </w:r>
                            <w:r>
                              <w:fldChar w:fldCharType="end"/>
                            </w:r>
                            <w:r>
                              <w:t xml:space="preserve"> Bouwlaag tekenen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B1080AA">
              <v:shape id="Tekstvak 58" style="position:absolute;left:0;text-align:left;margin-left:171.75pt;margin-top:403.35pt;width:128.2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" w14:anchorId="20F9CA1C">
                <v:textbox style="mso-fit-shape-to-text:t" inset="0,0,0,0">
                  <w:txbxContent>
                    <w:p w:rsidR="00082093" w:rsidP="004000CC" w:rsidRDefault="00082093" w14:paraId="0526DE94" w14:textId="31093C14">
                      <w:pPr>
                        <w:pStyle w:val="Bijschrift"/>
                        <w:jc w:val="center"/>
                        <w:rPr>
                          <w:noProof/>
                        </w:rPr>
                      </w:pPr>
                      <w:r>
                        <w:t xml:space="preserve">Figuur </w:t>
                      </w:r>
                      <w:r>
                        <w:fldChar w:fldCharType="begin"/>
                      </w:r>
                      <w:r>
                        <w:instrText>SEQ Figuur \* ARABIC</w:instrText>
                      </w:r>
                      <w:r>
                        <w:fldChar w:fldCharType="separate"/>
                      </w:r>
                      <w:r>
                        <w:rPr>
                          <w:noProof/>
                        </w:rPr>
                        <w:t>16</w:t>
                      </w:r>
                      <w:r>
                        <w:fldChar w:fldCharType="end"/>
                      </w:r>
                      <w:r>
                        <w:t xml:space="preserve"> Bouwlaag tekenen</w:t>
                      </w:r>
                    </w:p>
                  </w:txbxContent>
                </v:textbox>
                <w10:wrap type="topAndBottom"/>
              </v:shape>
            </w:pict>
          </mc:Fallback>
        </mc:AlternateContent>
      </w:r>
      <w:r w:rsidRPr="00AC138B" w:rsidR="39345607">
        <w:rPr>
          <w:rFonts w:eastAsia="Verdana"/>
          <w:b/>
        </w:rPr>
        <w:t>K</w:t>
      </w:r>
      <w:r w:rsidRPr="00AC138B">
        <w:rPr>
          <w:rFonts w:eastAsia="Verdana"/>
          <w:b/>
        </w:rPr>
        <w:t>ies B</w:t>
      </w:r>
      <w:r w:rsidRPr="00AC138B" w:rsidR="39345607">
        <w:rPr>
          <w:rFonts w:eastAsia="Verdana"/>
          <w:b/>
        </w:rPr>
        <w:t>ouwlaag tekenen (ook als je verder gaat met een tekening of aanpast)</w:t>
      </w:r>
      <w:r w:rsidRPr="39345607" w:rsidR="39345607">
        <w:rPr>
          <w:rFonts w:eastAsia="Verdana"/>
        </w:rPr>
        <w:t xml:space="preserve">. </w:t>
      </w:r>
      <w:r w:rsidRPr="39345607" w:rsidR="00F26F96">
        <w:rPr>
          <w:rFonts w:eastAsia="Verdana"/>
        </w:rPr>
        <w:t>Hier kunnen de symbolen op de gewenste bouwlaag worden toegevoegd.</w:t>
      </w:r>
      <w:r>
        <w:rPr>
          <w:rFonts w:eastAsia="Verdana"/>
        </w:rPr>
        <w:t xml:space="preserve"> </w:t>
      </w:r>
    </w:p>
    <w:p w:rsidR="002532D3" w:rsidP="002532D3" w:rsidRDefault="002532D3" w14:paraId="328A34C9" w14:textId="62203BF3">
      <w:pPr>
        <w:pStyle w:val="Geenafstand"/>
        <w:rPr>
          <w:rFonts w:eastAsia="Verdana"/>
        </w:rPr>
      </w:pPr>
      <w:r>
        <w:rPr>
          <w:noProof/>
        </w:rPr>
        <mc:AlternateContent>
          <mc:Choice Requires="wps">
            <w:drawing>
              <wp:anchor distT="0" distB="0" distL="114300" distR="114300" simplePos="0" relativeHeight="251658281" behindDoc="0" locked="0" layoutInCell="1" allowOverlap="1" wp14:anchorId="09A8C960" wp14:editId="52B3E3B8">
                <wp:simplePos x="0" y="0"/>
                <wp:positionH relativeFrom="column">
                  <wp:posOffset>1279525</wp:posOffset>
                </wp:positionH>
                <wp:positionV relativeFrom="paragraph">
                  <wp:posOffset>5558790</wp:posOffset>
                </wp:positionV>
                <wp:extent cx="3475990" cy="635"/>
                <wp:effectExtent l="0" t="0" r="0" b="0"/>
                <wp:wrapTopAndBottom/>
                <wp:docPr id="401775603" name="Tekstvak 401775603"/>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rsidR="00082093" w:rsidP="002532D3" w:rsidRDefault="00082093" w14:paraId="31DF08BE" w14:textId="7835EA3B">
                            <w:pPr>
                              <w:pStyle w:val="Bijschrift"/>
                              <w:jc w:val="center"/>
                              <w:rPr>
                                <w:noProof/>
                              </w:rPr>
                            </w:pPr>
                            <w:r>
                              <w:t xml:space="preserve">Figuur </w:t>
                            </w:r>
                            <w:r>
                              <w:fldChar w:fldCharType="begin"/>
                            </w:r>
                            <w:r>
                              <w:instrText>SEQ Figuur \* ARABIC</w:instrText>
                            </w:r>
                            <w:r>
                              <w:fldChar w:fldCharType="separate"/>
                            </w:r>
                            <w:r>
                              <w:rPr>
                                <w:noProof/>
                              </w:rPr>
                              <w:t>17</w:t>
                            </w:r>
                            <w:r>
                              <w:fldChar w:fldCharType="end"/>
                            </w:r>
                            <w:r>
                              <w:t xml:space="preserve"> Bouwlaag tekenen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238E3DB">
              <v:shape id="Tekstvak 401775603" style="position:absolute;margin-left:100.75pt;margin-top:437.7pt;width:273.7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" w14:anchorId="09A8C960">
                <v:textbox style="mso-fit-shape-to-text:t" inset="0,0,0,0">
                  <w:txbxContent>
                    <w:p w:rsidR="00082093" w:rsidP="002532D3" w:rsidRDefault="00082093" w14:paraId="34376293" w14:textId="7835EA3B">
                      <w:pPr>
                        <w:pStyle w:val="Bijschrift"/>
                        <w:jc w:val="center"/>
                        <w:rPr>
                          <w:noProof/>
                        </w:rPr>
                      </w:pPr>
                      <w:r>
                        <w:t xml:space="preserve">Figuur </w:t>
                      </w:r>
                      <w:r>
                        <w:fldChar w:fldCharType="begin"/>
                      </w:r>
                      <w:r>
                        <w:instrText>SEQ Figuur \* ARABIC</w:instrText>
                      </w:r>
                      <w:r>
                        <w:fldChar w:fldCharType="separate"/>
                      </w:r>
                      <w:r>
                        <w:rPr>
                          <w:noProof/>
                        </w:rPr>
                        <w:t>17</w:t>
                      </w:r>
                      <w:r>
                        <w:fldChar w:fldCharType="end"/>
                      </w:r>
                      <w:r>
                        <w:t xml:space="preserve"> Bouwlaag tekenen</w:t>
                      </w:r>
                    </w:p>
                  </w:txbxContent>
                </v:textbox>
                <w10:wrap type="topAndBottom"/>
              </v:shape>
            </w:pict>
          </mc:Fallback>
        </mc:AlternateContent>
      </w:r>
      <w:r>
        <w:rPr>
          <w:noProof/>
        </w:rPr>
        <mc:AlternateContent>
          <mc:Choice Requires="wpg">
            <w:drawing>
              <wp:anchor distT="0" distB="0" distL="114300" distR="114300" simplePos="0" relativeHeight="251658280" behindDoc="0" locked="0" layoutInCell="1" allowOverlap="1" wp14:anchorId="36ACE29C" wp14:editId="5A33EF4C">
                <wp:simplePos x="0" y="0"/>
                <wp:positionH relativeFrom="margin">
                  <wp:align>center</wp:align>
                </wp:positionH>
                <wp:positionV relativeFrom="paragraph">
                  <wp:posOffset>234315</wp:posOffset>
                </wp:positionV>
                <wp:extent cx="3475990" cy="5267325"/>
                <wp:effectExtent l="0" t="0" r="0" b="9525"/>
                <wp:wrapTopAndBottom/>
                <wp:docPr id="401775602" name="Groep 401775602"/>
                <wp:cNvGraphicFramePr/>
                <a:graphic xmlns:a="http://schemas.openxmlformats.org/drawingml/2006/main">
                  <a:graphicData uri="http://schemas.microsoft.com/office/word/2010/wordprocessingGroup">
                    <wpg:wgp>
                      <wpg:cNvGrpSpPr/>
                      <wpg:grpSpPr>
                        <a:xfrm>
                          <a:off x="0" y="0"/>
                          <a:ext cx="3475990" cy="5267325"/>
                          <a:chOff x="0" y="0"/>
                          <a:chExt cx="3475990" cy="5267325"/>
                        </a:xfrm>
                      </wpg:grpSpPr>
                      <pic:pic xmlns:pic="http://schemas.openxmlformats.org/drawingml/2006/picture">
                        <pic:nvPicPr>
                          <pic:cNvPr id="401775600" name="Afbeelding 40177560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75990" cy="5267325"/>
                          </a:xfrm>
                          <a:prstGeom prst="rect">
                            <a:avLst/>
                          </a:prstGeom>
                        </pic:spPr>
                      </pic:pic>
                      <wps:wsp>
                        <wps:cNvPr id="401775601" name="Ovaal 401775601"/>
                        <wps:cNvSpPr/>
                        <wps:spPr>
                          <a:xfrm>
                            <a:off x="161925" y="2686050"/>
                            <a:ext cx="3219450" cy="1619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4C11A490">
              <v:group id="Groep 401775602" style="position:absolute;margin-left:0;margin-top:18.45pt;width:273.7pt;height:414.75pt;z-index:251658280;mso-position-horizontal:center;mso-position-horizontal-relative:margin" coordsize="34759,52673" o:spid="_x0000_s1026" w14:anchorId="0800B5A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">
                <v:shape id="Afbeelding 401775600" style="position:absolute;width:34759;height:5267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">
                  <v:imagedata o:title="" r:id="rId42"/>
                  <v:path arrowok="t"/>
                </v:shape>
                <v:oval id="Ovaal 401775601" style="position:absolute;left:1619;top:26860;width:32194;height:1619;visibility:visible;mso-wrap-style:square;v-text-anchor:middle" o:spid="_x0000_s1028"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">
                  <v:stroke joinstyle="miter"/>
                </v:oval>
                <w10:wrap type="topAndBottom" anchorx="margin"/>
              </v:group>
            </w:pict>
          </mc:Fallback>
        </mc:AlternateContent>
      </w:r>
    </w:p>
    <w:p w:rsidR="002532D3" w:rsidP="002532D3" w:rsidRDefault="002532D3" w14:paraId="0EF51DDB" w14:textId="4CF06161">
      <w:pPr>
        <w:pStyle w:val="Geenafstand"/>
        <w:jc w:val="center"/>
        <w:rPr>
          <w:rFonts w:eastAsia="Verdana"/>
        </w:rPr>
      </w:pPr>
    </w:p>
    <w:p w:rsidR="002532D3" w:rsidP="002532D3" w:rsidRDefault="002532D3" w14:paraId="6CBC8B7A" w14:textId="6F8806C5">
      <w:pPr>
        <w:pStyle w:val="Geenafstand"/>
        <w:rPr>
          <w:rFonts w:eastAsia="Verdana"/>
        </w:rPr>
      </w:pPr>
    </w:p>
    <w:p w:rsidR="002532D3" w:rsidP="002532D3" w:rsidRDefault="002532D3" w14:paraId="0D223CB9" w14:textId="77777777">
      <w:pPr>
        <w:pStyle w:val="Geenafstand"/>
        <w:rPr>
          <w:rFonts w:eastAsia="Verdana"/>
        </w:rPr>
      </w:pPr>
    </w:p>
    <w:p w:rsidR="002532D3" w:rsidRDefault="002532D3" w14:paraId="46D1B5C1" w14:textId="77777777">
      <w:pPr>
        <w:rPr>
          <w:rFonts w:eastAsia="Verdana"/>
        </w:rPr>
      </w:pPr>
      <w:r>
        <w:rPr>
          <w:rFonts w:eastAsia="Verdana"/>
        </w:rPr>
        <w:br w:type="page"/>
      </w:r>
    </w:p>
    <w:p w:rsidR="39345607" w:rsidP="002532D3" w:rsidRDefault="004000CC" w14:paraId="6F8B9309" w14:textId="74E0910C">
      <w:pPr>
        <w:pStyle w:val="Geenafstand"/>
        <w:rPr>
          <w:rFonts w:eastAsia="Verdana"/>
        </w:rPr>
      </w:pPr>
      <w:r>
        <w:rPr>
          <w:rFonts w:eastAsia="Verdana"/>
        </w:rPr>
        <w:lastRenderedPageBreak/>
        <w:t xml:space="preserve">Er verschijnen </w:t>
      </w:r>
      <w:r w:rsidR="002532D3">
        <w:rPr>
          <w:rFonts w:eastAsia="Verdana"/>
        </w:rPr>
        <w:t>e</w:t>
      </w:r>
      <w:r>
        <w:rPr>
          <w:rFonts w:eastAsia="Verdana"/>
        </w:rPr>
        <w:t>en werkbalk met kn</w:t>
      </w:r>
      <w:r w:rsidR="00E97EC6">
        <w:rPr>
          <w:rFonts w:eastAsia="Verdana"/>
        </w:rPr>
        <w:t>oppen en tabbladen met symbolen:</w:t>
      </w:r>
    </w:p>
    <w:p w:rsidR="39345607" w:rsidP="00EE5344" w:rsidRDefault="009F20E2" w14:paraId="3DC5A530" w14:textId="710DAA88">
      <w:pPr>
        <w:pStyle w:val="Geenafstand"/>
        <w:jc w:val="center"/>
      </w:pPr>
      <w:r w:rsidRPr="009F20E2">
        <w:rPr>
          <w:rFonts w:eastAsia="Verdana"/>
          <w:noProof/>
        </w:rPr>
        <mc:AlternateContent>
          <mc:Choice Requires="wps">
            <w:drawing>
              <wp:anchor distT="45720" distB="45720" distL="114300" distR="114300" simplePos="0" relativeHeight="251658260" behindDoc="0" locked="0" layoutInCell="1" allowOverlap="1" wp14:anchorId="37F552D4" wp14:editId="15700E34">
                <wp:simplePos x="0" y="0"/>
                <wp:positionH relativeFrom="column">
                  <wp:posOffset>3476625</wp:posOffset>
                </wp:positionH>
                <wp:positionV relativeFrom="paragraph">
                  <wp:posOffset>700405</wp:posOffset>
                </wp:positionV>
                <wp:extent cx="257175" cy="890270"/>
                <wp:effectExtent l="0" t="0" r="0" b="5080"/>
                <wp:wrapSquare wrapText="bothSides"/>
                <wp:docPr id="5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890270"/>
                        </a:xfrm>
                        <a:prstGeom prst="rect">
                          <a:avLst/>
                        </a:prstGeom>
                        <a:noFill/>
                        <a:ln w="9525">
                          <a:noFill/>
                          <a:miter lim="800000"/>
                          <a:headEnd/>
                          <a:tailEnd/>
                        </a:ln>
                      </wps:spPr>
                      <wps:txbx>
                        <w:txbxContent>
                          <w:p w:rsidR="00082093" w:rsidP="009F20E2" w:rsidRDefault="00082093" w14:paraId="44086267" w14:textId="49A3B0DC">
                            <w:pPr>
                              <w:spacing w:after="120"/>
                              <w:rPr>
                                <w:b/>
                                <w:color w:val="FF0000"/>
                              </w:rPr>
                            </w:pPr>
                            <w:r>
                              <w:rPr>
                                <w:b/>
                                <w:color w:val="FF0000"/>
                              </w:rPr>
                              <w:t>A</w:t>
                            </w:r>
                          </w:p>
                          <w:p w:rsidR="00082093" w:rsidP="009F20E2" w:rsidRDefault="00082093" w14:paraId="59524C96" w14:textId="3757CB14">
                            <w:pPr>
                              <w:spacing w:after="120"/>
                              <w:rPr>
                                <w:b/>
                                <w:color w:val="FF0000"/>
                              </w:rPr>
                            </w:pPr>
                            <w:r>
                              <w:rPr>
                                <w:b/>
                                <w:color w:val="FF0000"/>
                              </w:rPr>
                              <w:t>B</w:t>
                            </w:r>
                          </w:p>
                          <w:p w:rsidRPr="009F20E2" w:rsidR="00082093" w:rsidP="009F20E2" w:rsidRDefault="00082093" w14:paraId="76170D24" w14:textId="35EC415F">
                            <w:pPr>
                              <w:spacing w:after="120"/>
                              <w:rPr>
                                <w:b/>
                                <w:color w:val="FF0000"/>
                              </w:rPr>
                            </w:pPr>
                            <w:r>
                              <w:rPr>
                                <w:b/>
                                <w:color w:val="FF0000"/>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17D26E45">
              <v:shape id="Tekstvak 2" style="position:absolute;left:0;text-align:left;margin-left:273.75pt;margin-top:55.15pt;width:20.25pt;height:70.1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4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" w14:anchorId="37F552D4">
                <v:textbox>
                  <w:txbxContent>
                    <w:p w:rsidR="00082093" w:rsidP="009F20E2" w:rsidRDefault="00082093" w14:paraId="02D9AB17" w14:textId="49A3B0DC">
                      <w:pPr>
                        <w:spacing w:after="120"/>
                        <w:rPr>
                          <w:b/>
                          <w:color w:val="FF0000"/>
                        </w:rPr>
                      </w:pPr>
                      <w:r>
                        <w:rPr>
                          <w:b/>
                          <w:color w:val="FF0000"/>
                        </w:rPr>
                        <w:t>A</w:t>
                      </w:r>
                    </w:p>
                    <w:p w:rsidR="00082093" w:rsidP="009F20E2" w:rsidRDefault="00082093" w14:paraId="737D107D" w14:textId="3757CB14">
                      <w:pPr>
                        <w:spacing w:after="120"/>
                        <w:rPr>
                          <w:b/>
                          <w:color w:val="FF0000"/>
                        </w:rPr>
                      </w:pPr>
                      <w:r>
                        <w:rPr>
                          <w:b/>
                          <w:color w:val="FF0000"/>
                        </w:rPr>
                        <w:t>B</w:t>
                      </w:r>
                    </w:p>
                    <w:p w:rsidRPr="009F20E2" w:rsidR="00082093" w:rsidP="009F20E2" w:rsidRDefault="00082093" w14:paraId="37AAF844" w14:textId="35EC415F">
                      <w:pPr>
                        <w:spacing w:after="120"/>
                        <w:rPr>
                          <w:b/>
                          <w:color w:val="FF0000"/>
                        </w:rPr>
                      </w:pPr>
                      <w:r>
                        <w:rPr>
                          <w:b/>
                          <w:color w:val="FF0000"/>
                        </w:rPr>
                        <w:t>C</w:t>
                      </w:r>
                    </w:p>
                  </w:txbxContent>
                </v:textbox>
                <w10:wrap type="square"/>
              </v:shape>
            </w:pict>
          </mc:Fallback>
        </mc:AlternateContent>
      </w:r>
      <w:r w:rsidR="004000CC">
        <w:rPr>
          <w:noProof/>
        </w:rPr>
        <w:drawing>
          <wp:anchor distT="0" distB="0" distL="114300" distR="114300" simplePos="0" relativeHeight="251658258" behindDoc="0" locked="0" layoutInCell="1" allowOverlap="1" wp14:anchorId="3FCD12AF" wp14:editId="06DDA155">
            <wp:simplePos x="0" y="0"/>
            <wp:positionH relativeFrom="margin">
              <wp:align>center</wp:align>
            </wp:positionH>
            <wp:positionV relativeFrom="paragraph">
              <wp:posOffset>236220</wp:posOffset>
            </wp:positionV>
            <wp:extent cx="1628775" cy="4572000"/>
            <wp:effectExtent l="0" t="0" r="9525" b="0"/>
            <wp:wrapTopAndBottom/>
            <wp:docPr id="320762950" name="Afbeelding 32076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628775" cy="4572000"/>
                    </a:xfrm>
                    <a:prstGeom prst="rect">
                      <a:avLst/>
                    </a:prstGeom>
                  </pic:spPr>
                </pic:pic>
              </a:graphicData>
            </a:graphic>
          </wp:anchor>
        </w:drawing>
      </w:r>
    </w:p>
    <w:p w:rsidR="002532D3" w:rsidP="00EE5344" w:rsidRDefault="002532D3" w14:paraId="2C9CBC91" w14:textId="77777777">
      <w:pPr>
        <w:rPr>
          <w:rFonts w:eastAsia="Verdana"/>
        </w:rPr>
      </w:pPr>
    </w:p>
    <w:p w:rsidR="009F20E2" w:rsidP="00EE5344" w:rsidRDefault="009F20E2" w14:paraId="7B02EE86" w14:textId="327E26A1">
      <w:pPr>
        <w:rPr>
          <w:rFonts w:eastAsia="Verdana"/>
        </w:rPr>
      </w:pPr>
      <w:r w:rsidRPr="7ADF17C2">
        <w:rPr>
          <w:rFonts w:eastAsia="Verdana"/>
        </w:rPr>
        <w:t>Er wordt aangegeven in welke bouwlaag gewerkt wordt (</w:t>
      </w:r>
      <w:r w:rsidR="00EE5344">
        <w:rPr>
          <w:rFonts w:eastAsia="Verdana"/>
          <w:b/>
          <w:bCs/>
          <w:color w:val="FF0000"/>
        </w:rPr>
        <w:t>A</w:t>
      </w:r>
      <w:r w:rsidRPr="7ADF17C2">
        <w:rPr>
          <w:rFonts w:eastAsia="Verdana"/>
        </w:rPr>
        <w:t>).</w:t>
      </w:r>
    </w:p>
    <w:p w:rsidR="00F26F96" w:rsidP="00EE5344" w:rsidRDefault="00F26F96" w14:paraId="1D504E92" w14:textId="737FAC95">
      <w:r w:rsidRPr="7ADF17C2">
        <w:rPr>
          <w:rFonts w:eastAsia="Verdana"/>
        </w:rPr>
        <w:t xml:space="preserve">Met de </w:t>
      </w:r>
      <w:r w:rsidRPr="7ADF17C2" w:rsidR="004000CC">
        <w:rPr>
          <w:rFonts w:eastAsia="Verdana"/>
        </w:rPr>
        <w:t>werkbalk</w:t>
      </w:r>
      <w:r w:rsidRPr="7ADF17C2">
        <w:rPr>
          <w:rFonts w:eastAsia="Verdana"/>
        </w:rPr>
        <w:t xml:space="preserve"> Edit </w:t>
      </w:r>
      <w:r w:rsidRPr="7ADF17C2" w:rsidR="009F20E2">
        <w:rPr>
          <w:rFonts w:eastAsia="Verdana"/>
        </w:rPr>
        <w:t>(</w:t>
      </w:r>
      <w:r w:rsidR="00EE5344">
        <w:rPr>
          <w:rFonts w:eastAsia="Verdana"/>
          <w:b/>
          <w:bCs/>
          <w:color w:val="FF0000"/>
        </w:rPr>
        <w:t>B</w:t>
      </w:r>
      <w:r w:rsidRPr="7ADF17C2" w:rsidR="009F20E2">
        <w:rPr>
          <w:rFonts w:eastAsia="Verdana"/>
        </w:rPr>
        <w:t xml:space="preserve">) </w:t>
      </w:r>
      <w:r w:rsidRPr="7ADF17C2">
        <w:rPr>
          <w:rFonts w:eastAsia="Verdana"/>
        </w:rPr>
        <w:t>kunnen verschillende handelingen worden uitgevoerd op objecten.</w:t>
      </w:r>
    </w:p>
    <w:p w:rsidR="00F26F96" w:rsidP="00EE5344" w:rsidRDefault="00F26F96" w14:paraId="09C343F4" w14:textId="0E68982E">
      <w:r>
        <w:rPr>
          <w:noProof/>
        </w:rPr>
        <w:drawing>
          <wp:inline distT="0" distB="0" distL="0" distR="0" wp14:anchorId="5727F907" wp14:editId="7F82F571">
            <wp:extent cx="2152650" cy="571500"/>
            <wp:effectExtent l="0" t="0" r="0" b="0"/>
            <wp:docPr id="1671876563"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30"/>
                    <pic:cNvPicPr/>
                  </pic:nvPicPr>
                  <pic:blipFill>
                    <a:blip r:embed="rId44">
                      <a:extLst>
                        <a:ext uri="{28A0092B-C50C-407E-A947-70E740481C1C}">
                          <a14:useLocalDpi xmlns:a14="http://schemas.microsoft.com/office/drawing/2010/main" val="0"/>
                        </a:ext>
                      </a:extLst>
                    </a:blip>
                    <a:stretch>
                      <a:fillRect/>
                    </a:stretch>
                  </pic:blipFill>
                  <pic:spPr>
                    <a:xfrm>
                      <a:off x="0" y="0"/>
                      <a:ext cx="2152650" cy="571500"/>
                    </a:xfrm>
                    <a:prstGeom prst="rect">
                      <a:avLst/>
                    </a:prstGeom>
                  </pic:spPr>
                </pic:pic>
              </a:graphicData>
            </a:graphic>
          </wp:inline>
        </w:drawing>
      </w:r>
    </w:p>
    <w:p w:rsidR="000D2D34" w:rsidP="000D2D34" w:rsidRDefault="000D2D34" w14:paraId="38EC8802" w14:textId="77777777">
      <w:pPr>
        <w:pStyle w:val="Geenafstand"/>
        <w:keepNext/>
      </w:pPr>
      <w:r>
        <w:t>Toelichting termen:</w:t>
      </w:r>
    </w:p>
    <w:p w:rsidR="00F26F96" w:rsidP="00EE5344" w:rsidRDefault="00F26F96" w14:paraId="2919921B" w14:textId="7254F7DE">
      <w:pPr>
        <w:ind w:left="708"/>
        <w:rPr>
          <w:rFonts w:eastAsia="Verdana"/>
        </w:rPr>
      </w:pPr>
      <w:r w:rsidRPr="7ADF17C2">
        <w:rPr>
          <w:rFonts w:eastAsia="Verdana"/>
          <w:b/>
          <w:bCs/>
          <w:color w:val="FF0000"/>
        </w:rPr>
        <w:t>1</w:t>
      </w:r>
      <w:r w:rsidRPr="7ADF17C2">
        <w:rPr>
          <w:rFonts w:eastAsia="Verdana"/>
          <w:b/>
          <w:bCs/>
        </w:rPr>
        <w:t xml:space="preserve"> </w:t>
      </w:r>
      <w:r w:rsidR="00EE5344">
        <w:rPr>
          <w:rFonts w:eastAsia="Verdana"/>
          <w:b/>
          <w:bCs/>
        </w:rPr>
        <w:t>Informatie</w:t>
      </w:r>
      <w:r w:rsidRPr="7ADF17C2">
        <w:rPr>
          <w:rFonts w:eastAsia="Verdana"/>
          <w:b/>
          <w:bCs/>
        </w:rPr>
        <w:t xml:space="preserve">: </w:t>
      </w:r>
      <w:r w:rsidRPr="7ADF17C2">
        <w:rPr>
          <w:rFonts w:eastAsia="Verdana"/>
        </w:rPr>
        <w:t>Open het formulier van het gekozen object</w:t>
      </w:r>
      <w:r w:rsidR="002532D3">
        <w:rPr>
          <w:rFonts w:eastAsia="Verdana"/>
        </w:rPr>
        <w:t xml:space="preserve"> of pictogram</w:t>
      </w:r>
      <w:r w:rsidRPr="7ADF17C2">
        <w:rPr>
          <w:rFonts w:eastAsia="Verdana"/>
        </w:rPr>
        <w:t>. Hiermee kun je bestaande formulieren aanpassen</w:t>
      </w:r>
      <w:r w:rsidR="002532D3">
        <w:rPr>
          <w:rFonts w:eastAsia="Verdana"/>
        </w:rPr>
        <w:t>.</w:t>
      </w:r>
    </w:p>
    <w:p w:rsidR="00F26F96" w:rsidP="00EE5344" w:rsidRDefault="00F26F96" w14:paraId="03C3B8C3" w14:textId="4FB40E20">
      <w:pPr>
        <w:ind w:left="708"/>
        <w:rPr>
          <w:rFonts w:eastAsia="Verdana"/>
        </w:rPr>
      </w:pPr>
      <w:r w:rsidRPr="7ADF17C2">
        <w:rPr>
          <w:rFonts w:eastAsia="Verdana"/>
          <w:b/>
          <w:bCs/>
          <w:color w:val="FF0000"/>
        </w:rPr>
        <w:t>2</w:t>
      </w:r>
      <w:r w:rsidRPr="7ADF17C2">
        <w:rPr>
          <w:rFonts w:eastAsia="Verdana"/>
          <w:b/>
          <w:bCs/>
        </w:rPr>
        <w:t xml:space="preserve"> Selecteer: </w:t>
      </w:r>
      <w:r w:rsidRPr="7ADF17C2">
        <w:rPr>
          <w:rFonts w:eastAsia="Verdana"/>
        </w:rPr>
        <w:t xml:space="preserve">Klik op deze knop om een feature </w:t>
      </w:r>
      <w:r w:rsidR="009C2A9C">
        <w:rPr>
          <w:rFonts w:eastAsia="Verdana"/>
        </w:rPr>
        <w:t>(</w:t>
      </w:r>
      <w:r w:rsidR="005847A1">
        <w:rPr>
          <w:rFonts w:eastAsia="Verdana"/>
        </w:rPr>
        <w:t xml:space="preserve">geplaatste </w:t>
      </w:r>
      <w:r w:rsidR="004113AB">
        <w:rPr>
          <w:rFonts w:eastAsia="Verdana"/>
        </w:rPr>
        <w:t>symbolen</w:t>
      </w:r>
      <w:r w:rsidR="00CD7590">
        <w:rPr>
          <w:rFonts w:eastAsia="Verdana"/>
        </w:rPr>
        <w:t xml:space="preserve"> op de kaart) </w:t>
      </w:r>
      <w:r w:rsidRPr="7ADF17C2">
        <w:rPr>
          <w:rFonts w:eastAsia="Verdana"/>
        </w:rPr>
        <w:t>te selecteren. De tool kijkt naar alle lagen selecteert de bovenste</w:t>
      </w:r>
      <w:r w:rsidR="00F33ABD">
        <w:rPr>
          <w:rFonts w:eastAsia="Verdana"/>
        </w:rPr>
        <w:t>.</w:t>
      </w:r>
      <w:r w:rsidR="00CD7590">
        <w:rPr>
          <w:rFonts w:eastAsia="Verdana"/>
        </w:rPr>
        <w:t xml:space="preserve"> </w:t>
      </w:r>
    </w:p>
    <w:p w:rsidR="00F26F96" w:rsidP="00EE5344" w:rsidRDefault="00F26F96" w14:paraId="6A1EB131" w14:textId="0F02E1C5">
      <w:pPr>
        <w:ind w:left="708"/>
        <w:rPr>
          <w:rFonts w:eastAsia="Verdana"/>
        </w:rPr>
      </w:pPr>
      <w:r w:rsidRPr="7ADF17C2">
        <w:rPr>
          <w:rFonts w:eastAsia="Verdana"/>
          <w:b/>
          <w:bCs/>
          <w:color w:val="FF0000"/>
        </w:rPr>
        <w:t xml:space="preserve">3 </w:t>
      </w:r>
      <w:r w:rsidRPr="7ADF17C2">
        <w:rPr>
          <w:rFonts w:eastAsia="Verdana"/>
          <w:b/>
          <w:bCs/>
        </w:rPr>
        <w:t>Verplaats en roteer:</w:t>
      </w:r>
      <w:r w:rsidRPr="7ADF17C2">
        <w:rPr>
          <w:rFonts w:eastAsia="Verdana"/>
        </w:rPr>
        <w:t xml:space="preserve"> Klik met de </w:t>
      </w:r>
      <w:r w:rsidRPr="0BA1CFE0">
        <w:rPr>
          <w:rFonts w:eastAsia="Verdana"/>
        </w:rPr>
        <w:t>linkermuisknop</w:t>
      </w:r>
      <w:r w:rsidRPr="7ADF17C2">
        <w:rPr>
          <w:rFonts w:eastAsia="Verdana"/>
        </w:rPr>
        <w:t xml:space="preserve"> op een puntobject (houd hem ingedrukt) en versleep hem om het punt object te verplaatsen. Klik met de </w:t>
      </w:r>
      <w:r w:rsidRPr="0BA1CFE0">
        <w:rPr>
          <w:rFonts w:eastAsia="Verdana"/>
        </w:rPr>
        <w:t>rechtermuisknop</w:t>
      </w:r>
      <w:r w:rsidRPr="7ADF17C2">
        <w:rPr>
          <w:rFonts w:eastAsia="Verdana"/>
        </w:rPr>
        <w:t xml:space="preserve"> op een punt object (en houd hem ingedrukt) en trek een lijn in de juiste richting om de rotatie van het </w:t>
      </w:r>
      <w:r w:rsidR="008166DA">
        <w:rPr>
          <w:rFonts w:eastAsia="Verdana"/>
        </w:rPr>
        <w:t>pictogram</w:t>
      </w:r>
      <w:r w:rsidRPr="7ADF17C2">
        <w:rPr>
          <w:rFonts w:eastAsia="Verdana"/>
        </w:rPr>
        <w:t xml:space="preserve"> aan te passen</w:t>
      </w:r>
    </w:p>
    <w:p w:rsidR="00F26F96" w:rsidP="00EE5344" w:rsidRDefault="00F26F96" w14:paraId="29606C0A" w14:textId="25B800BE">
      <w:pPr>
        <w:ind w:left="708"/>
        <w:rPr>
          <w:rFonts w:eastAsia="Verdana"/>
        </w:rPr>
      </w:pPr>
      <w:r w:rsidRPr="7ADF17C2">
        <w:rPr>
          <w:rFonts w:eastAsia="Verdana"/>
          <w:b/>
          <w:bCs/>
          <w:color w:val="FF0000"/>
        </w:rPr>
        <w:t xml:space="preserve">4 </w:t>
      </w:r>
      <w:r w:rsidRPr="7ADF17C2">
        <w:rPr>
          <w:rFonts w:eastAsia="Verdana"/>
          <w:b/>
          <w:bCs/>
        </w:rPr>
        <w:t xml:space="preserve">Prullenbak: </w:t>
      </w:r>
      <w:r w:rsidRPr="7ADF17C2">
        <w:rPr>
          <w:rFonts w:eastAsia="Verdana"/>
        </w:rPr>
        <w:t xml:space="preserve">klik op een object (punt, lijn of vlak) om deze te verwijderen. </w:t>
      </w:r>
      <w:r w:rsidRPr="7ADF17C2" w:rsidR="004000CC">
        <w:rPr>
          <w:rFonts w:eastAsia="Verdana"/>
        </w:rPr>
        <w:t>Altijd</w:t>
      </w:r>
      <w:r w:rsidRPr="7ADF17C2">
        <w:rPr>
          <w:rFonts w:eastAsia="Verdana"/>
        </w:rPr>
        <w:t xml:space="preserve"> zal er een bevestiging worden gevraagd. Kijk goed naar het geselecteerde object of de juiste is geselecteerd, alvorens te bevestigen want weg = weg!</w:t>
      </w:r>
    </w:p>
    <w:p w:rsidR="00F26F96" w:rsidP="00EE5344" w:rsidRDefault="00F26F96" w14:paraId="01D43977" w14:textId="25B800BE">
      <w:pPr>
        <w:ind w:left="708"/>
        <w:rPr>
          <w:rFonts w:eastAsia="Verdana"/>
        </w:rPr>
      </w:pPr>
      <w:r w:rsidRPr="7ADF17C2">
        <w:rPr>
          <w:rFonts w:eastAsia="Verdana"/>
          <w:b/>
          <w:bCs/>
          <w:color w:val="FF0000"/>
        </w:rPr>
        <w:lastRenderedPageBreak/>
        <w:t xml:space="preserve">5 </w:t>
      </w:r>
      <w:r w:rsidRPr="7ADF17C2">
        <w:rPr>
          <w:rFonts w:eastAsia="Verdana"/>
          <w:b/>
          <w:bCs/>
        </w:rPr>
        <w:t>Verplaatsen:</w:t>
      </w:r>
      <w:r w:rsidRPr="7ADF17C2">
        <w:rPr>
          <w:rFonts w:eastAsia="Verdana"/>
        </w:rPr>
        <w:t xml:space="preserve"> Om zeker te weten dat er geen tools meer gekoppeld zijn, wordt na elke handeling de pan tool geselecteerd. Dit kan ook handmatig via deze knop.</w:t>
      </w:r>
    </w:p>
    <w:p w:rsidRPr="009F20E2" w:rsidR="004000CC" w:rsidP="00EE5344" w:rsidRDefault="00EE5344" w14:paraId="40C98CDD" w14:textId="6AE4F2D5">
      <w:pPr>
        <w:pStyle w:val="Geenafstand"/>
        <w:rPr>
          <w:color w:val="FF0000"/>
        </w:rPr>
      </w:pPr>
      <w:r>
        <w:t>En er zijn t</w:t>
      </w:r>
      <w:r w:rsidR="004000CC">
        <w:t xml:space="preserve">abbladen met </w:t>
      </w:r>
      <w:r w:rsidR="002E30B1">
        <w:t xml:space="preserve">pictogrammen, labels, wanden (bouwkundige veiligheidsvoorzieningen) en ruimten </w:t>
      </w:r>
      <w:r w:rsidR="009F20E2">
        <w:t>(</w:t>
      </w:r>
      <w:r>
        <w:rPr>
          <w:b/>
          <w:bCs/>
          <w:color w:val="FF0000"/>
        </w:rPr>
        <w:t>C</w:t>
      </w:r>
      <w:r w:rsidRPr="7ADF17C2" w:rsidR="009F20E2">
        <w:rPr>
          <w:color w:val="FF0000"/>
        </w:rPr>
        <w:t>):</w:t>
      </w:r>
    </w:p>
    <w:p w:rsidR="004000CC" w:rsidP="00EE5344" w:rsidRDefault="009F20E2" w14:paraId="3E2683C8" w14:textId="04C83434">
      <w:pPr>
        <w:pStyle w:val="Geenafstand"/>
      </w:pPr>
      <w:r>
        <w:t>VRK: In Handboek Geo informatie staat vermeld wat we wanneer tekenen.</w:t>
      </w:r>
    </w:p>
    <w:p w:rsidR="00EE5344" w:rsidP="00EE5344" w:rsidRDefault="00EE5344" w14:paraId="783AF6A5" w14:textId="77777777">
      <w:pPr>
        <w:pStyle w:val="Geenafstand"/>
      </w:pPr>
    </w:p>
    <w:p w:rsidR="004000CC" w:rsidP="00EE5344" w:rsidRDefault="002E30B1" w14:paraId="3B3AB4AA" w14:textId="57692846">
      <w:pPr>
        <w:pStyle w:val="Geenafstand"/>
      </w:pPr>
      <w:r>
        <w:t>Tip</w:t>
      </w:r>
      <w:r w:rsidR="009F20E2">
        <w:t xml:space="preserve">: </w:t>
      </w:r>
      <w:r w:rsidR="004000CC">
        <w:t xml:space="preserve">Wanneer je met je cursor over de </w:t>
      </w:r>
      <w:r w:rsidR="00EE5344">
        <w:t>pictogrammen</w:t>
      </w:r>
      <w:r w:rsidR="004000CC">
        <w:t xml:space="preserve"> g</w:t>
      </w:r>
      <w:r w:rsidR="009F20E2">
        <w:t>aat, verschijnt een tekst</w:t>
      </w:r>
      <w:r w:rsidR="00EE5344">
        <w:t xml:space="preserve"> met uitleg</w:t>
      </w:r>
      <w:r w:rsidR="009F20E2">
        <w:t>.</w:t>
      </w:r>
      <w:r>
        <w:t xml:space="preserve"> </w:t>
      </w:r>
      <w:r w:rsidR="004000CC">
        <w:t>Wanneer dit niet gebeurt, moet je even ‘in het wit’ klikken.</w:t>
      </w:r>
    </w:p>
    <w:p w:rsidR="004000CC" w:rsidP="00EE5344" w:rsidRDefault="009F20E2" w14:paraId="4B68E53F" w14:textId="25B800BE">
      <w:pPr>
        <w:pStyle w:val="Geenafstand"/>
        <w:rPr>
          <w:rFonts w:eastAsia="Verdana"/>
        </w:rPr>
      </w:pPr>
      <w:r>
        <w:t>T</w:t>
      </w:r>
      <w:r w:rsidRPr="7ADF17C2">
        <w:rPr>
          <w:rFonts w:eastAsia="Verdana"/>
        </w:rPr>
        <w:t>ip: Z</w:t>
      </w:r>
      <w:r w:rsidRPr="7ADF17C2" w:rsidR="004000CC">
        <w:rPr>
          <w:rFonts w:eastAsia="Verdana"/>
        </w:rPr>
        <w:t>oom voldoende in.</w:t>
      </w:r>
    </w:p>
    <w:p w:rsidR="009F20E2" w:rsidP="00EE5344" w:rsidRDefault="009F20E2" w14:paraId="6ED2E061" w14:textId="25B800BE">
      <w:pPr>
        <w:pStyle w:val="Geenafstand"/>
        <w:rPr>
          <w:rFonts w:eastAsia="Verdana"/>
        </w:rPr>
      </w:pPr>
    </w:p>
    <w:p w:rsidR="39345607" w:rsidP="00041266" w:rsidRDefault="39345607" w14:paraId="3E2926F1" w14:textId="2AC6BF2A">
      <w:pPr>
        <w:pStyle w:val="Geenafstand"/>
        <w:numPr>
          <w:ilvl w:val="0"/>
          <w:numId w:val="12"/>
        </w:numPr>
        <w:ind w:left="0" w:firstLine="0"/>
      </w:pPr>
      <w:r w:rsidRPr="00AC138B">
        <w:rPr>
          <w:b/>
        </w:rPr>
        <w:t>Teken de Bouwkundige veiligheidsvoorzieningen (wanden).</w:t>
      </w:r>
      <w:r>
        <w:t xml:space="preserve"> Klik op de gewenste type lijn en klik op de juiste locaties in de tekening. Afsluiten met rechtermuisklik.</w:t>
      </w:r>
    </w:p>
    <w:p w:rsidR="009F20E2" w:rsidP="00EE5344" w:rsidRDefault="009F20E2" w14:paraId="26C589F9" w14:textId="25B800BE">
      <w:pPr>
        <w:pStyle w:val="Geenafstand"/>
      </w:pPr>
    </w:p>
    <w:p w:rsidR="39345607" w:rsidP="00041266" w:rsidRDefault="39345607" w14:paraId="08AF0F53" w14:textId="25B800BE">
      <w:pPr>
        <w:pStyle w:val="Geenafstand"/>
        <w:numPr>
          <w:ilvl w:val="0"/>
          <w:numId w:val="12"/>
        </w:numPr>
        <w:ind w:left="0" w:firstLine="0"/>
      </w:pPr>
      <w:r w:rsidRPr="00AC138B">
        <w:rPr>
          <w:b/>
        </w:rPr>
        <w:t>Teken de Ruimten in op gelijke wijze.</w:t>
      </w:r>
      <w:r>
        <w:t xml:space="preserve"> Ruimte moet gesloten zijn om opgeslagen te worden.</w:t>
      </w:r>
    </w:p>
    <w:p w:rsidR="009F20E2" w:rsidP="00EE5344" w:rsidRDefault="009F20E2" w14:paraId="592CB4D0" w14:textId="25B800BE">
      <w:pPr>
        <w:pStyle w:val="Geenafstand"/>
      </w:pPr>
    </w:p>
    <w:p w:rsidR="39345607" w:rsidP="00041266" w:rsidRDefault="39345607" w14:paraId="6C666028" w14:textId="25B800BE">
      <w:pPr>
        <w:pStyle w:val="Geenafstand"/>
        <w:numPr>
          <w:ilvl w:val="0"/>
          <w:numId w:val="12"/>
        </w:numPr>
        <w:ind w:left="0" w:firstLine="0"/>
        <w:rPr>
          <w:rFonts w:eastAsia="Verdana"/>
        </w:rPr>
      </w:pPr>
      <w:r w:rsidRPr="00AC138B">
        <w:rPr>
          <w:rFonts w:eastAsia="Verdana"/>
          <w:b/>
        </w:rPr>
        <w:t xml:space="preserve">Teken de </w:t>
      </w:r>
      <w:r w:rsidRPr="00AC138B" w:rsidR="002E30B1">
        <w:rPr>
          <w:rFonts w:eastAsia="Verdana"/>
          <w:b/>
        </w:rPr>
        <w:t>pictogrammen</w:t>
      </w:r>
      <w:r w:rsidRPr="00AC138B">
        <w:rPr>
          <w:rFonts w:eastAsia="Verdana"/>
          <w:b/>
        </w:rPr>
        <w:t xml:space="preserve"> in</w:t>
      </w:r>
      <w:r w:rsidRPr="7ADF17C2">
        <w:rPr>
          <w:rFonts w:eastAsia="Verdana"/>
        </w:rPr>
        <w:t>.</w:t>
      </w:r>
    </w:p>
    <w:p w:rsidR="00F26F96" w:rsidP="00EE5344" w:rsidRDefault="00F26F96" w14:paraId="22FB7B3A" w14:textId="77AFE5EB">
      <w:pPr>
        <w:pStyle w:val="Geenafstand"/>
        <w:rPr>
          <w:rFonts w:eastAsia="Verdana"/>
        </w:rPr>
      </w:pPr>
      <w:r w:rsidRPr="7ADF17C2">
        <w:rPr>
          <w:rFonts w:eastAsia="Verdana"/>
        </w:rPr>
        <w:t>Gebruik de verschillende tabbladen</w:t>
      </w:r>
      <w:r w:rsidRPr="7ADF17C2" w:rsidR="003B09EE">
        <w:rPr>
          <w:rFonts w:eastAsia="Verdana"/>
        </w:rPr>
        <w:t xml:space="preserve"> </w:t>
      </w:r>
      <w:r w:rsidRPr="7ADF17C2">
        <w:rPr>
          <w:rFonts w:eastAsia="Verdana"/>
        </w:rPr>
        <w:t>om de juiste symbolen te kiezen</w:t>
      </w:r>
      <w:r w:rsidR="00135F5F">
        <w:rPr>
          <w:rFonts w:eastAsia="Verdana"/>
        </w:rPr>
        <w:t>. Zie Repressief zakboekje voor uitleg van symbolen. (opm: 29sep22 Dit dient wel geüpdatet te worden).</w:t>
      </w:r>
    </w:p>
    <w:p w:rsidR="00135F5F" w:rsidP="00EE5344" w:rsidRDefault="00135F5F" w14:paraId="1FA82740" w14:textId="77777777">
      <w:pPr>
        <w:pStyle w:val="Geenafstand"/>
        <w:rPr>
          <w:rFonts w:eastAsia="Verdana"/>
        </w:rPr>
      </w:pPr>
    </w:p>
    <w:p w:rsidR="39345607" w:rsidP="00EE5344" w:rsidRDefault="39345607" w14:paraId="7ED84EFD" w14:textId="25B800BE">
      <w:pPr>
        <w:pStyle w:val="Geenafstand"/>
        <w:rPr>
          <w:rFonts w:eastAsia="Verdana"/>
        </w:rPr>
      </w:pPr>
    </w:p>
    <w:p w:rsidR="39345607" w:rsidP="00EE5344" w:rsidRDefault="39345607" w14:paraId="54AD0F89" w14:textId="27CE7225">
      <w:pPr>
        <w:pStyle w:val="Geenafstand"/>
        <w:rPr>
          <w:b/>
        </w:rPr>
      </w:pPr>
      <w:r w:rsidRPr="21871546">
        <w:rPr>
          <w:b/>
        </w:rPr>
        <w:t xml:space="preserve">Klik op het gewenste </w:t>
      </w:r>
      <w:r w:rsidRPr="21871546" w:rsidR="008166DA">
        <w:rPr>
          <w:b/>
        </w:rPr>
        <w:t>pictogram</w:t>
      </w:r>
      <w:r w:rsidRPr="21871546">
        <w:rPr>
          <w:b/>
        </w:rPr>
        <w:t xml:space="preserve"> met </w:t>
      </w:r>
      <w:r w:rsidRPr="7D8E5296">
        <w:rPr>
          <w:b/>
          <w:bCs/>
        </w:rPr>
        <w:t>linkermuisknop</w:t>
      </w:r>
      <w:r w:rsidRPr="21871546">
        <w:rPr>
          <w:b/>
        </w:rPr>
        <w:t>.</w:t>
      </w:r>
    </w:p>
    <w:p w:rsidR="39345607" w:rsidP="00041266" w:rsidRDefault="39345607" w14:paraId="2009D078" w14:textId="53AFFBD7">
      <w:pPr>
        <w:pStyle w:val="Geenafstand"/>
        <w:numPr>
          <w:ilvl w:val="0"/>
          <w:numId w:val="10"/>
        </w:numPr>
        <w:ind w:left="709" w:hanging="283"/>
      </w:pPr>
      <w:r>
        <w:t xml:space="preserve">Wil je het </w:t>
      </w:r>
      <w:r w:rsidR="008166DA">
        <w:t>pictogram</w:t>
      </w:r>
      <w:r>
        <w:t xml:space="preserve"> rechtop plaatsen in de tekening: klik nogmaals met linkermuisknop op gewenste plek in de tekening.</w:t>
      </w:r>
    </w:p>
    <w:p w:rsidR="39345607" w:rsidP="00041266" w:rsidRDefault="39345607" w14:paraId="0020B7DD" w14:textId="1A7CDFAB">
      <w:pPr>
        <w:pStyle w:val="Geenafstand"/>
        <w:numPr>
          <w:ilvl w:val="0"/>
          <w:numId w:val="10"/>
        </w:numPr>
        <w:ind w:left="709" w:hanging="283"/>
      </w:pPr>
      <w:r>
        <w:t xml:space="preserve">Wil je het </w:t>
      </w:r>
      <w:r w:rsidR="008166DA">
        <w:t>pictogram</w:t>
      </w:r>
      <w:r>
        <w:t xml:space="preserve"> draaien: klik met de rechtermuis op de gewenste locatie. Dan verschijnt er een zwart stippellijntje. Deze wijst naar de bovenkant van het </w:t>
      </w:r>
      <w:r w:rsidR="008166DA">
        <w:t>pictogram</w:t>
      </w:r>
      <w:r>
        <w:t xml:space="preserve"> of naar onderkant van een pijl.  Met het klikken op de linkermuisknop, wordt het </w:t>
      </w:r>
      <w:r w:rsidR="008166DA">
        <w:t>pictogram</w:t>
      </w:r>
      <w:r>
        <w:t xml:space="preserve"> geplaatst. We kantelen de symbolen zoveel mogelijk dezelfde kant en evenwijdig aan de muren. Maak de tekening zo rustig mogelijk.</w:t>
      </w:r>
    </w:p>
    <w:p w:rsidR="39345607" w:rsidP="00EE5344" w:rsidRDefault="39345607" w14:paraId="303502D6" w14:textId="25B800BE">
      <w:pPr>
        <w:pStyle w:val="Geenafstand"/>
      </w:pPr>
    </w:p>
    <w:p w:rsidR="39345607" w:rsidP="00EE5344" w:rsidRDefault="002E30B1" w14:paraId="38639623" w14:textId="023EAD82">
      <w:pPr>
        <w:pStyle w:val="Geenafstand"/>
      </w:pPr>
      <w:r>
        <w:t>Voor meer informatie zie Bijlage Pictogrammen tekenen</w:t>
      </w:r>
      <w:r w:rsidR="0047144A">
        <w:t>.</w:t>
      </w:r>
    </w:p>
    <w:p w:rsidR="008166DA" w:rsidP="008166DA" w:rsidRDefault="008166DA" w14:paraId="3B3A53AC" w14:textId="56708F2F">
      <w:pPr>
        <w:spacing w:after="0"/>
      </w:pPr>
    </w:p>
    <w:p w:rsidR="008166DA" w:rsidP="00EE5344" w:rsidRDefault="008166DA" w14:paraId="08342AC3" w14:textId="77777777"/>
    <w:p w:rsidR="0047144A" w:rsidRDefault="0047144A" w14:paraId="106402FF" w14:textId="77777777"/>
    <w:p w:rsidR="0047144A" w:rsidRDefault="0047144A" w14:paraId="3E5CD1EC" w14:textId="77777777">
      <w:r>
        <w:br w:type="page"/>
      </w:r>
    </w:p>
    <w:p w:rsidR="008166DA" w:rsidP="00041266" w:rsidRDefault="1B59973D" w14:paraId="74387C47" w14:textId="0A907FE6">
      <w:pPr>
        <w:pStyle w:val="Kop2"/>
        <w:numPr>
          <w:ilvl w:val="1"/>
          <w:numId w:val="5"/>
        </w:numPr>
        <w:ind w:left="0" w:firstLine="0"/>
      </w:pPr>
      <w:bookmarkStart w:name="_Toc109741841" w:id="23"/>
      <w:bookmarkStart w:name="_Toc109895931" w:id="24"/>
      <w:r>
        <w:lastRenderedPageBreak/>
        <w:t>Stappen object pictogrammen tekenen</w:t>
      </w:r>
      <w:bookmarkEnd w:id="23"/>
      <w:bookmarkEnd w:id="24"/>
    </w:p>
    <w:p w:rsidRPr="008166DA" w:rsidR="008166DA" w:rsidP="008166DA" w:rsidRDefault="008166DA" w14:paraId="64875D3D" w14:textId="77777777"/>
    <w:p w:rsidR="39345607" w:rsidP="008166DA" w:rsidRDefault="008166DA" w14:paraId="59CBBBD8" w14:textId="3AC66B69">
      <w:r>
        <w:t xml:space="preserve"> </w:t>
      </w:r>
      <w:r w:rsidR="39345607">
        <w:t xml:space="preserve">Tot nu toe hebben we per bouwlaag getekend. We kunnen ook op terreinniveau tekenen. </w:t>
      </w:r>
    </w:p>
    <w:p w:rsidRPr="00AC138B" w:rsidR="00F26F96" w:rsidP="00041266" w:rsidRDefault="00F26F96" w14:paraId="0EEFE1F2" w14:textId="4065EA79">
      <w:pPr>
        <w:pStyle w:val="Geenafstand"/>
        <w:numPr>
          <w:ilvl w:val="0"/>
          <w:numId w:val="12"/>
        </w:numPr>
        <w:ind w:left="0" w:firstLine="0"/>
        <w:rPr>
          <w:rFonts w:eastAsia="Verdana"/>
          <w:b/>
        </w:rPr>
      </w:pPr>
      <w:r w:rsidRPr="00AC138B">
        <w:rPr>
          <w:rFonts w:eastAsia="Verdana"/>
          <w:b/>
        </w:rPr>
        <w:t>Kies Terrein of Gebied</w:t>
      </w:r>
    </w:p>
    <w:p w:rsidR="008166DA" w:rsidP="008166DA" w:rsidRDefault="008166DA" w14:paraId="20E1049E" w14:textId="77777777">
      <w:pPr>
        <w:pStyle w:val="Geenafstand"/>
        <w:rPr>
          <w:rFonts w:eastAsia="Verdana"/>
        </w:rPr>
      </w:pPr>
    </w:p>
    <w:p w:rsidRPr="00AC138B" w:rsidR="39345607" w:rsidP="00041266" w:rsidRDefault="39345607" w14:paraId="5C4D368D" w14:textId="78F38681">
      <w:pPr>
        <w:pStyle w:val="Geenafstand"/>
        <w:numPr>
          <w:ilvl w:val="0"/>
          <w:numId w:val="12"/>
        </w:numPr>
        <w:ind w:left="0" w:firstLine="0"/>
        <w:rPr>
          <w:rFonts w:eastAsia="Verdana"/>
          <w:b/>
        </w:rPr>
      </w:pPr>
      <w:r w:rsidRPr="00AC138B">
        <w:rPr>
          <w:rFonts w:eastAsia="Verdana"/>
          <w:b/>
        </w:rPr>
        <w:t>Klik op het I'tje</w:t>
      </w:r>
      <w:r w:rsidRPr="00AC138B" w:rsidR="008166DA">
        <w:rPr>
          <w:rFonts w:eastAsia="Verdana"/>
          <w:b/>
        </w:rPr>
        <w:t xml:space="preserve"> van het object of op he</w:t>
      </w:r>
      <w:r w:rsidRPr="00AC138B">
        <w:rPr>
          <w:rFonts w:eastAsia="Verdana"/>
          <w:b/>
        </w:rPr>
        <w:t>t terrein</w:t>
      </w:r>
    </w:p>
    <w:p w:rsidR="008166DA" w:rsidP="008166DA" w:rsidRDefault="008166DA" w14:paraId="317BFB33" w14:textId="75E10CE9">
      <w:pPr>
        <w:pStyle w:val="Geenafstand"/>
        <w:rPr>
          <w:rFonts w:eastAsia="Verdana"/>
        </w:rPr>
      </w:pPr>
    </w:p>
    <w:p w:rsidRPr="00AC138B" w:rsidR="008B1DA3" w:rsidP="00041266" w:rsidRDefault="0047144A" w14:paraId="22F2D2D1" w14:textId="2302440B">
      <w:pPr>
        <w:pStyle w:val="Geenafstand"/>
        <w:numPr>
          <w:ilvl w:val="0"/>
          <w:numId w:val="12"/>
        </w:numPr>
        <w:ind w:left="0" w:firstLine="0"/>
        <w:rPr>
          <w:rFonts w:eastAsia="Verdana"/>
          <w:b/>
        </w:rPr>
      </w:pPr>
      <w:r w:rsidRPr="00AC138B">
        <w:rPr>
          <w:rFonts w:eastAsia="Verdana"/>
          <w:b/>
        </w:rPr>
        <w:t>Kies Object tekenen</w:t>
      </w:r>
    </w:p>
    <w:p w:rsidR="00B63B86" w:rsidP="00B63B86" w:rsidRDefault="00B63B86" w14:paraId="53C37716" w14:textId="5A55DD27">
      <w:pPr>
        <w:pStyle w:val="Lijstalinea"/>
        <w:rPr>
          <w:rFonts w:eastAsia="Verdana"/>
        </w:rPr>
      </w:pPr>
    </w:p>
    <w:p w:rsidRPr="008B1DA3" w:rsidR="00536643" w:rsidP="00536643" w:rsidRDefault="00536643" w14:paraId="7A8E2BEA" w14:textId="77777777">
      <w:pPr>
        <w:pStyle w:val="Geenafstand"/>
        <w:rPr>
          <w:rFonts w:eastAsia="Verdana"/>
        </w:rPr>
      </w:pPr>
      <w:r w:rsidRPr="008B1DA3">
        <w:rPr>
          <w:rFonts w:eastAsia="Verdana"/>
        </w:rPr>
        <w:t xml:space="preserve">Het tekenen gaat op dezelfde wijze als bij de bouwlagen. </w:t>
      </w:r>
    </w:p>
    <w:p w:rsidR="00536643" w:rsidP="00536643" w:rsidRDefault="00536643" w14:paraId="3B37A4E6" w14:textId="77777777">
      <w:pPr>
        <w:pStyle w:val="Geenafstand"/>
        <w:rPr>
          <w:rFonts w:eastAsia="Verdana"/>
        </w:rPr>
      </w:pPr>
    </w:p>
    <w:p w:rsidR="00536643" w:rsidP="00536643" w:rsidRDefault="00536643" w14:paraId="60BDCCD1" w14:textId="77777777">
      <w:pPr>
        <w:pStyle w:val="Geenafstand"/>
        <w:rPr>
          <w:rFonts w:eastAsia="Verdana"/>
        </w:rPr>
      </w:pPr>
      <w:r>
        <w:rPr>
          <w:rFonts w:eastAsia="Verdana"/>
        </w:rPr>
        <w:t xml:space="preserve">VRK: </w:t>
      </w:r>
      <w:r w:rsidRPr="7ADF17C2">
        <w:rPr>
          <w:rFonts w:eastAsia="Verdana"/>
        </w:rPr>
        <w:t>Hier gebruiken we alleen de tabbladen Algemeen en Gevaren.</w:t>
      </w:r>
      <w:r>
        <w:rPr>
          <w:rFonts w:eastAsia="Verdana"/>
        </w:rPr>
        <w:t xml:space="preserve"> En bij Algemeen gebruiken we Scenario niet.</w:t>
      </w:r>
    </w:p>
    <w:p w:rsidR="00536643" w:rsidP="00536643" w:rsidRDefault="00536643" w14:paraId="6C674FC8" w14:textId="77777777">
      <w:pPr>
        <w:pStyle w:val="Geenafstand"/>
        <w:rPr>
          <w:rFonts w:eastAsia="Verdana"/>
        </w:rPr>
      </w:pPr>
      <w:r>
        <w:rPr>
          <w:rFonts w:eastAsia="Verdana"/>
        </w:rPr>
        <w:t>VRK: Alle bluswatervoorziening, waterongevallen worden (nu, 2022) buiten de Plug-in getekend en beheerd. Evenementen worden niet ingetekend. Industrie pictogrammen worden zelden gebruikt.</w:t>
      </w:r>
    </w:p>
    <w:p w:rsidR="00536643" w:rsidP="00536643" w:rsidRDefault="00536643" w14:paraId="526C8E09" w14:textId="77777777"/>
    <w:p w:rsidR="00536643" w:rsidP="00536643" w:rsidRDefault="00536643" w14:paraId="2991DC24" w14:textId="556DD2CD">
      <w:pPr>
        <w:pStyle w:val="Geenafstand"/>
        <w:rPr>
          <w:rFonts w:eastAsia="Verdana"/>
        </w:rPr>
      </w:pPr>
      <w:r w:rsidRPr="21871546">
        <w:rPr>
          <w:b/>
        </w:rPr>
        <w:t>Let op:</w:t>
      </w:r>
      <w:r>
        <w:t xml:space="preserve"> symbolen moeten binnen het aangemaakte terrein vallen! Anders worden ze niet getoond in de MOI.</w:t>
      </w:r>
    </w:p>
    <w:p w:rsidR="00536643" w:rsidP="00536643" w:rsidRDefault="00536643" w14:paraId="60CDE3ED" w14:textId="77777777">
      <w:pPr>
        <w:pStyle w:val="Lijstalinea"/>
        <w:rPr>
          <w:rFonts w:eastAsia="Verdana"/>
        </w:rPr>
      </w:pPr>
    </w:p>
    <w:p w:rsidR="00536643" w:rsidRDefault="00536643" w14:paraId="14E2CE75" w14:textId="7286DF41">
      <w:pPr>
        <w:rPr>
          <w:rFonts w:eastAsia="Verdana"/>
        </w:rPr>
      </w:pPr>
      <w:r>
        <w:rPr>
          <w:rFonts w:eastAsia="Verdana"/>
        </w:rPr>
        <w:br w:type="page"/>
      </w:r>
    </w:p>
    <w:p w:rsidR="001D4BA6" w:rsidP="001D4BA6" w:rsidRDefault="001D4BA6" w14:paraId="76BEB085" w14:textId="7C776F59">
      <w:pPr>
        <w:pStyle w:val="Kop1"/>
        <w:numPr>
          <w:ilvl w:val="0"/>
          <w:numId w:val="5"/>
        </w:numPr>
        <w:ind w:left="0" w:firstLine="0"/>
      </w:pPr>
      <w:bookmarkStart w:name="_Toc109741842" w:id="25"/>
      <w:bookmarkStart w:name="_Toc109895932" w:id="26"/>
      <w:r>
        <w:lastRenderedPageBreak/>
        <w:t>Aanpassen van object</w:t>
      </w:r>
    </w:p>
    <w:p w:rsidR="001D4BA6" w:rsidP="001D4BA6" w:rsidRDefault="001D4BA6" w14:paraId="0CF79BAD" w14:textId="3E1BFF4A"/>
    <w:p w:rsidR="001D4BA6" w:rsidP="001D4BA6" w:rsidRDefault="001D4BA6" w14:paraId="531D7FDD" w14:textId="7AFAC8F5">
      <w:r>
        <w:t>Wanneer er aanpassingen gedaan worden in een object, dient in het Attributen formulier</w:t>
      </w:r>
      <w:r w:rsidR="001C14CC">
        <w:t xml:space="preserve"> Historie </w:t>
      </w:r>
      <w:r>
        <w:t xml:space="preserve"> (zie ook </w:t>
      </w:r>
      <w:r>
        <w:fldChar w:fldCharType="begin"/>
      </w:r>
      <w:r>
        <w:instrText xml:space="preserve"> REF _Ref115256109 \h </w:instrText>
      </w:r>
      <w:r>
        <w:fldChar w:fldCharType="separate"/>
      </w:r>
      <w:r>
        <w:t>Bijlage Formulieren</w:t>
      </w:r>
      <w:r>
        <w:fldChar w:fldCharType="end"/>
      </w:r>
      <w:r>
        <w:t>) ingevuld te worden.</w:t>
      </w:r>
    </w:p>
    <w:p w:rsidR="001C14CC" w:rsidP="001C14CC" w:rsidRDefault="001C14CC" w14:paraId="0D193FEA" w14:textId="7D641056">
      <w:r>
        <w:t>Afhankelijk van het type a</w:t>
      </w:r>
      <w:r w:rsidR="001D4BA6">
        <w:t>anpassing</w:t>
      </w:r>
      <w:r>
        <w:t>, pas je de status aan:</w:t>
      </w:r>
    </w:p>
    <w:p w:rsidR="001C14CC" w:rsidP="001C14CC" w:rsidRDefault="001C14CC" w14:paraId="2522CC49" w14:textId="5464574F">
      <w:pPr>
        <w:pStyle w:val="Lijstalinea"/>
        <w:numPr>
          <w:ilvl w:val="0"/>
          <w:numId w:val="21"/>
        </w:numPr>
      </w:pPr>
      <w:r>
        <w:t>Aanpassing (kleine verandering): Status blijft ‘In gebruik’.</w:t>
      </w:r>
    </w:p>
    <w:p w:rsidR="001C14CC" w:rsidP="001C14CC" w:rsidRDefault="001C14CC" w14:paraId="5FC9666D" w14:textId="2CDBE08F">
      <w:pPr>
        <w:pStyle w:val="Lijstalinea"/>
        <w:numPr>
          <w:ilvl w:val="0"/>
          <w:numId w:val="21"/>
        </w:numPr>
      </w:pPr>
      <w:r>
        <w:t>Update (grote verandering): Status aanpassen naar ‘concept’.</w:t>
      </w:r>
    </w:p>
    <w:p w:rsidR="001C14CC" w:rsidP="001C14CC" w:rsidRDefault="001C14CC" w14:paraId="32E26EAC" w14:textId="0A12ECEB">
      <w:pPr>
        <w:pStyle w:val="Lijstalinea"/>
      </w:pPr>
    </w:p>
    <w:p w:rsidR="001C14CC" w:rsidP="001C14CC" w:rsidRDefault="001C14CC" w14:paraId="1317AB32" w14:textId="1439CAE5">
      <w:pPr>
        <w:pStyle w:val="Lijstalinea"/>
        <w:ind w:left="0"/>
      </w:pPr>
      <w:r>
        <w:t>Vul bij ‘Behandeld’</w:t>
      </w:r>
      <w:r w:rsidRPr="001C14CC">
        <w:t xml:space="preserve"> </w:t>
      </w:r>
      <w:r>
        <w:t>je naam in.</w:t>
      </w:r>
    </w:p>
    <w:p w:rsidR="001C14CC" w:rsidP="001C14CC" w:rsidRDefault="001C14CC" w14:paraId="5EF3E75E" w14:textId="11AFB86D">
      <w:pPr>
        <w:pStyle w:val="Lijstalinea"/>
        <w:ind w:left="0"/>
      </w:pPr>
      <w:r>
        <w:t xml:space="preserve">Vul bij ‘Afgehandeld’, </w:t>
      </w:r>
      <w:r w:rsidRPr="001C14CC">
        <w:t xml:space="preserve"> </w:t>
      </w:r>
      <w:r>
        <w:t>‘admin’ in.</w:t>
      </w:r>
    </w:p>
    <w:p w:rsidR="001C14CC" w:rsidP="001C14CC" w:rsidRDefault="001C14CC" w14:paraId="4F738F2A" w14:textId="6B8B6713">
      <w:pPr>
        <w:pStyle w:val="Lijstalinea"/>
        <w:ind w:left="0"/>
      </w:pPr>
    </w:p>
    <w:p w:rsidR="001C14CC" w:rsidP="001C14CC" w:rsidRDefault="001C14CC" w14:paraId="5DFE3485" w14:textId="57493B12">
      <w:pPr>
        <w:pStyle w:val="Lijstalinea"/>
        <w:ind w:left="0"/>
      </w:pPr>
      <w:r>
        <w:t>Op regelmatige basis lopen de tekenaars langs de objecten met Afgehandeld = Admin, om aanpassingen goed te keuren. Op dat moment past hij/zij ‘Admin’ aan naar eigen naam, bij ‘Afgehandeld’</w:t>
      </w:r>
      <w:r w:rsidR="0043780A">
        <w:t xml:space="preserve">, zie </w:t>
      </w:r>
      <w:r w:rsidR="0043780A">
        <w:fldChar w:fldCharType="begin"/>
      </w:r>
      <w:r w:rsidR="0043780A">
        <w:instrText xml:space="preserve"> REF _Ref115256875 \h </w:instrText>
      </w:r>
      <w:r w:rsidR="0043780A">
        <w:fldChar w:fldCharType="separate"/>
      </w:r>
      <w:r w:rsidR="0043780A">
        <w:t>Filteren van objecten</w:t>
      </w:r>
      <w:r w:rsidR="0043780A">
        <w:fldChar w:fldCharType="end"/>
      </w:r>
      <w:r w:rsidR="0043780A">
        <w:t xml:space="preserve">. </w:t>
      </w:r>
    </w:p>
    <w:p w:rsidRPr="00DE2C64" w:rsidR="006462C7" w:rsidP="006462C7" w:rsidRDefault="006462C7" w14:paraId="160C7E9D" w14:textId="15C7A5D4">
      <w:pPr>
        <w:rPr>
          <w:rFonts w:ascii="Calibri" w:hAnsi="Calibri" w:eastAsiaTheme="majorEastAsia" w:cstheme="majorBidi"/>
          <w:color w:val="2F5496" w:themeColor="accent1" w:themeShade="BF"/>
          <w:sz w:val="32"/>
          <w:szCs w:val="32"/>
        </w:rPr>
      </w:pPr>
      <w:bookmarkStart w:name="_GoBack" w:id="27"/>
      <w:bookmarkEnd w:id="27"/>
    </w:p>
    <w:p w:rsidR="006462C7" w:rsidP="006462C7" w:rsidRDefault="006462C7" w14:paraId="670481DB" w14:textId="77777777">
      <w:pPr>
        <w:rPr>
          <w:rFonts w:ascii="Calibri" w:hAnsi="Calibri" w:eastAsiaTheme="majorEastAsia" w:cstheme="majorBidi"/>
          <w:color w:val="2F5496" w:themeColor="accent1" w:themeShade="BF"/>
          <w:sz w:val="32"/>
          <w:szCs w:val="32"/>
        </w:rPr>
      </w:pPr>
      <w:r>
        <w:br w:type="page"/>
      </w:r>
    </w:p>
    <w:p w:rsidR="00536643" w:rsidP="00865387" w:rsidRDefault="000D2D34" w14:paraId="10856DEF" w14:textId="78621D21">
      <w:pPr>
        <w:pStyle w:val="Kop1"/>
        <w:numPr>
          <w:ilvl w:val="0"/>
          <w:numId w:val="5"/>
        </w:numPr>
        <w:ind w:left="0" w:firstLine="0"/>
      </w:pPr>
      <w:r>
        <w:lastRenderedPageBreak/>
        <w:t>V</w:t>
      </w:r>
      <w:r w:rsidR="468722DC">
        <w:t>erwijderen</w:t>
      </w:r>
      <w:r>
        <w:t xml:space="preserve"> van kaartonderdelen</w:t>
      </w:r>
      <w:bookmarkEnd w:id="25"/>
      <w:bookmarkEnd w:id="26"/>
    </w:p>
    <w:p w:rsidR="00F62B48" w:rsidP="00F62B48" w:rsidRDefault="00F62B48" w14:paraId="491B913C" w14:textId="4A253FB4"/>
    <w:p w:rsidR="00257FA6" w:rsidP="00257FA6" w:rsidRDefault="00257FA6" w14:paraId="60AC92C1" w14:textId="12B43967"/>
    <w:p w:rsidRPr="00865387" w:rsidR="000D2D34" w:rsidP="00865387" w:rsidRDefault="000D2D34" w14:paraId="373D501C" w14:textId="49469D8D">
      <w:pPr>
        <w:pStyle w:val="Kop2"/>
        <w:numPr>
          <w:ilvl w:val="1"/>
          <w:numId w:val="5"/>
        </w:numPr>
        <w:ind w:left="0" w:firstLine="0"/>
      </w:pPr>
      <w:bookmarkStart w:name="_Toc109741843" w:id="28"/>
      <w:bookmarkStart w:name="_Toc109895933" w:id="29"/>
      <w:r w:rsidRPr="00865387">
        <w:t>Feature verwijderen</w:t>
      </w:r>
      <w:bookmarkEnd w:id="28"/>
      <w:bookmarkEnd w:id="29"/>
    </w:p>
    <w:p w:rsidR="000D2D34" w:rsidP="00865387" w:rsidRDefault="000D2D34" w14:paraId="38F65DC1" w14:textId="4752C1B3">
      <w:pPr>
        <w:pStyle w:val="Geenafstand"/>
        <w:numPr>
          <w:ilvl w:val="0"/>
          <w:numId w:val="16"/>
        </w:numPr>
        <w:ind w:left="0" w:firstLine="0"/>
        <w:rPr>
          <w:rFonts w:eastAsia="Verdana"/>
        </w:rPr>
      </w:pPr>
      <w:r w:rsidRPr="00AC138B">
        <w:rPr>
          <w:rFonts w:eastAsia="Verdana"/>
          <w:b/>
        </w:rPr>
        <w:t>Klik op Bouwlagen (blauwe blokken) in startscherm van OIV  Plug-in</w:t>
      </w:r>
      <w:r>
        <w:rPr>
          <w:rFonts w:eastAsia="Verdana"/>
        </w:rPr>
        <w:t>.</w:t>
      </w:r>
    </w:p>
    <w:p w:rsidR="00135F5F" w:rsidP="00135F5F" w:rsidRDefault="00135F5F" w14:paraId="4CDDCB84" w14:textId="77777777">
      <w:pPr>
        <w:pStyle w:val="Geenafstand"/>
        <w:rPr>
          <w:rFonts w:eastAsia="Verdana"/>
        </w:rPr>
      </w:pPr>
    </w:p>
    <w:p w:rsidRPr="00135F5F" w:rsidR="00135F5F" w:rsidP="00865387" w:rsidRDefault="00135F5F" w14:paraId="1AFAA7CE" w14:textId="39BEC993">
      <w:pPr>
        <w:pStyle w:val="Geenafstand"/>
        <w:numPr>
          <w:ilvl w:val="0"/>
          <w:numId w:val="16"/>
        </w:numPr>
        <w:ind w:left="0" w:firstLine="0"/>
        <w:rPr>
          <w:rFonts w:eastAsia="Verdana"/>
          <w:b/>
        </w:rPr>
      </w:pPr>
      <w:r w:rsidRPr="00135F5F">
        <w:rPr>
          <w:rFonts w:ascii="Segoe UI" w:hAnsi="Segoe UI" w:cs="Segoe UI"/>
          <w:b/>
          <w:color w:val="323130"/>
          <w:sz w:val="21"/>
          <w:szCs w:val="21"/>
          <w:shd w:val="clear" w:color="auto" w:fill="FFFFFF"/>
        </w:rPr>
        <w:t>Klik op betreffende bouwlaag</w:t>
      </w:r>
    </w:p>
    <w:p w:rsidR="00865387" w:rsidP="00865387" w:rsidRDefault="00865387" w14:paraId="5CED6104" w14:textId="77777777">
      <w:pPr>
        <w:pStyle w:val="Geenafstand"/>
        <w:rPr>
          <w:rFonts w:eastAsia="Verdana"/>
        </w:rPr>
      </w:pPr>
    </w:p>
    <w:p w:rsidRPr="00865387" w:rsidR="000D2D34" w:rsidP="00865387" w:rsidRDefault="000D2D34" w14:paraId="31B86C24" w14:textId="179F7631">
      <w:pPr>
        <w:pStyle w:val="Geenafstand"/>
        <w:numPr>
          <w:ilvl w:val="0"/>
          <w:numId w:val="16"/>
        </w:numPr>
        <w:ind w:left="0" w:firstLine="0"/>
        <w:rPr>
          <w:rFonts w:eastAsia="Verdana"/>
        </w:rPr>
      </w:pPr>
      <w:r>
        <w:rPr>
          <w:rFonts w:eastAsia="Verdana"/>
          <w:b/>
        </w:rPr>
        <w:t>Klik op bouwlaag tekenen</w:t>
      </w:r>
    </w:p>
    <w:p w:rsidR="00865387" w:rsidP="00865387" w:rsidRDefault="00865387" w14:paraId="5B85F304" w14:textId="77777777">
      <w:pPr>
        <w:pStyle w:val="Geenafstand"/>
        <w:rPr>
          <w:rFonts w:eastAsia="Verdana"/>
        </w:rPr>
      </w:pPr>
    </w:p>
    <w:p w:rsidRPr="00865387" w:rsidR="000D2D34" w:rsidP="00865387" w:rsidRDefault="00135F5F" w14:paraId="5C8B34F7" w14:textId="47823B9C">
      <w:pPr>
        <w:pStyle w:val="Geenafstand"/>
        <w:numPr>
          <w:ilvl w:val="0"/>
          <w:numId w:val="16"/>
        </w:numPr>
        <w:ind w:left="0" w:firstLine="0"/>
        <w:rPr>
          <w:rFonts w:eastAsia="Verdana"/>
        </w:rPr>
      </w:pPr>
      <w:r>
        <w:rPr>
          <w:rFonts w:eastAsia="Verdana"/>
          <w:b/>
        </w:rPr>
        <w:t>Controleer of u</w:t>
      </w:r>
      <w:r w:rsidR="00865387">
        <w:rPr>
          <w:rFonts w:eastAsia="Verdana"/>
          <w:b/>
        </w:rPr>
        <w:t xml:space="preserve"> tekent op bouwlaag goed staat</w:t>
      </w:r>
    </w:p>
    <w:p w:rsidRPr="000D2D34" w:rsidR="00865387" w:rsidP="00865387" w:rsidRDefault="00865387" w14:paraId="640ACABC" w14:textId="7E236756">
      <w:pPr>
        <w:pStyle w:val="Geenafstand"/>
        <w:rPr>
          <w:rFonts w:eastAsia="Verdana"/>
        </w:rPr>
      </w:pPr>
    </w:p>
    <w:p w:rsidRPr="00865387" w:rsidR="000D2D34" w:rsidP="00865387" w:rsidRDefault="000D2D34" w14:paraId="1A5415D6" w14:textId="030212EC">
      <w:pPr>
        <w:pStyle w:val="Geenafstand"/>
        <w:numPr>
          <w:ilvl w:val="0"/>
          <w:numId w:val="16"/>
        </w:numPr>
        <w:ind w:left="0" w:firstLine="0"/>
        <w:rPr>
          <w:rFonts w:eastAsia="Verdana"/>
        </w:rPr>
      </w:pPr>
      <w:r>
        <w:rPr>
          <w:rFonts w:eastAsia="Verdana"/>
          <w:b/>
        </w:rPr>
        <w:t>Selecteer prullenbak</w:t>
      </w:r>
    </w:p>
    <w:p w:rsidR="00865387" w:rsidP="00865387" w:rsidRDefault="00865387" w14:paraId="019C9080" w14:textId="0BDE5D52">
      <w:pPr>
        <w:pStyle w:val="Geenafstand"/>
        <w:rPr>
          <w:rFonts w:eastAsia="Verdana"/>
        </w:rPr>
      </w:pPr>
    </w:p>
    <w:p w:rsidR="00865387" w:rsidP="00865387" w:rsidRDefault="000D2D34" w14:paraId="6C313993" w14:textId="77777777">
      <w:pPr>
        <w:pStyle w:val="Geenafstand"/>
        <w:numPr>
          <w:ilvl w:val="0"/>
          <w:numId w:val="16"/>
        </w:numPr>
        <w:ind w:left="0" w:firstLine="0"/>
        <w:rPr>
          <w:rFonts w:eastAsia="Verdana"/>
        </w:rPr>
      </w:pPr>
      <w:r w:rsidRPr="000D2D34">
        <w:rPr>
          <w:rFonts w:eastAsia="Verdana"/>
          <w:b/>
        </w:rPr>
        <w:t>Selecteer feature</w:t>
      </w:r>
    </w:p>
    <w:p w:rsidR="00865387" w:rsidP="00865387" w:rsidRDefault="00865387" w14:paraId="203AA628" w14:textId="54FC3FA0">
      <w:pPr>
        <w:pStyle w:val="Geenafstand"/>
        <w:rPr>
          <w:rFonts w:eastAsia="Verdana"/>
        </w:rPr>
      </w:pPr>
      <w:r w:rsidRPr="00865387">
        <w:rPr>
          <w:rFonts w:eastAsia="Verdana"/>
        </w:rPr>
        <w:t>Deze wordt paars. Let op wa</w:t>
      </w:r>
      <w:r>
        <w:rPr>
          <w:rFonts w:eastAsia="Verdana"/>
        </w:rPr>
        <w:t>n</w:t>
      </w:r>
      <w:r w:rsidRPr="00865387">
        <w:rPr>
          <w:rFonts w:eastAsia="Verdana"/>
        </w:rPr>
        <w:t>neer er meerdere feature op elkaar liggen, bijv</w:t>
      </w:r>
      <w:r>
        <w:rPr>
          <w:rFonts w:eastAsia="Verdana"/>
        </w:rPr>
        <w:t>.</w:t>
      </w:r>
      <w:r w:rsidRPr="00865387">
        <w:rPr>
          <w:rFonts w:eastAsia="Verdana"/>
        </w:rPr>
        <w:t xml:space="preserve"> een pijl en een ruimte of de juiste paars wordt.</w:t>
      </w:r>
    </w:p>
    <w:p w:rsidRPr="00865387" w:rsidR="00865387" w:rsidP="00865387" w:rsidRDefault="00865387" w14:paraId="4D806E81" w14:textId="77777777">
      <w:pPr>
        <w:pStyle w:val="Geenafstand"/>
        <w:rPr>
          <w:rFonts w:eastAsia="Verdana"/>
        </w:rPr>
      </w:pPr>
    </w:p>
    <w:p w:rsidRPr="00135F5F" w:rsidR="00135F5F" w:rsidP="00865387" w:rsidRDefault="00135F5F" w14:paraId="609E1334" w14:textId="03C2D009">
      <w:pPr>
        <w:pStyle w:val="Geenafstand"/>
        <w:numPr>
          <w:ilvl w:val="0"/>
          <w:numId w:val="16"/>
        </w:numPr>
        <w:ind w:left="0" w:firstLine="0"/>
        <w:rPr>
          <w:rFonts w:eastAsia="Verdana"/>
          <w:b/>
        </w:rPr>
      </w:pPr>
      <w:r>
        <w:rPr>
          <w:rFonts w:eastAsia="Verdana"/>
          <w:b/>
        </w:rPr>
        <w:t>Klik op yes/ja op de vraag ‘</w:t>
      </w:r>
      <w:r w:rsidRPr="00135F5F">
        <w:rPr>
          <w:rFonts w:eastAsia="Verdana"/>
          <w:b/>
        </w:rPr>
        <w:t>W</w:t>
      </w:r>
      <w:r w:rsidRPr="00135F5F">
        <w:rPr>
          <w:rFonts w:ascii="Segoe UI" w:hAnsi="Segoe UI" w:cs="Segoe UI"/>
          <w:b/>
          <w:color w:val="323130"/>
          <w:sz w:val="21"/>
          <w:szCs w:val="21"/>
          <w:shd w:val="clear" w:color="auto" w:fill="FFFFFF"/>
        </w:rPr>
        <w:t>eet u zeker dat...'</w:t>
      </w:r>
      <w:r>
        <w:rPr>
          <w:rFonts w:ascii="Segoe UI" w:hAnsi="Segoe UI" w:cs="Segoe UI"/>
          <w:color w:val="323130"/>
          <w:sz w:val="21"/>
          <w:szCs w:val="21"/>
          <w:shd w:val="clear" w:color="auto" w:fill="FFFFFF"/>
        </w:rPr>
        <w:t xml:space="preserve"> </w:t>
      </w:r>
    </w:p>
    <w:p w:rsidR="00135F5F" w:rsidP="00135F5F" w:rsidRDefault="00135F5F" w14:paraId="63B38943" w14:textId="77777777">
      <w:pPr>
        <w:pStyle w:val="Geenafstand"/>
        <w:rPr>
          <w:rFonts w:eastAsia="Verdana"/>
          <w:b/>
        </w:rPr>
      </w:pPr>
    </w:p>
    <w:p w:rsidR="00865387" w:rsidP="00865387" w:rsidRDefault="00865387" w14:paraId="774B29FE" w14:textId="5F732D4F">
      <w:pPr>
        <w:pStyle w:val="Geenafstand"/>
        <w:numPr>
          <w:ilvl w:val="0"/>
          <w:numId w:val="16"/>
        </w:numPr>
        <w:ind w:left="0" w:firstLine="0"/>
        <w:rPr>
          <w:rFonts w:eastAsia="Verdana"/>
          <w:b/>
        </w:rPr>
      </w:pPr>
      <w:r w:rsidRPr="00865387">
        <w:rPr>
          <w:rFonts w:eastAsia="Verdana"/>
          <w:b/>
        </w:rPr>
        <w:t xml:space="preserve">Klik op ok </w:t>
      </w:r>
    </w:p>
    <w:p w:rsidRPr="00865387" w:rsidR="00865387" w:rsidP="00865387" w:rsidRDefault="00865387" w14:paraId="4D15F478" w14:textId="77777777">
      <w:pPr>
        <w:pStyle w:val="Geenafstand"/>
        <w:rPr>
          <w:rFonts w:eastAsia="Verdana"/>
          <w:b/>
        </w:rPr>
      </w:pPr>
    </w:p>
    <w:p w:rsidR="00865387" w:rsidP="00865387" w:rsidRDefault="00865387" w14:paraId="462C151C" w14:textId="525497D1">
      <w:pPr>
        <w:pStyle w:val="Geenafstand"/>
        <w:numPr>
          <w:ilvl w:val="0"/>
          <w:numId w:val="16"/>
        </w:numPr>
        <w:ind w:left="0" w:firstLine="0"/>
        <w:rPr>
          <w:rFonts w:eastAsia="Verdana"/>
          <w:b/>
        </w:rPr>
      </w:pPr>
      <w:r w:rsidRPr="00865387">
        <w:rPr>
          <w:rFonts w:eastAsia="Verdana"/>
          <w:b/>
        </w:rPr>
        <w:t>Klik op terug</w:t>
      </w:r>
    </w:p>
    <w:p w:rsidRPr="00865387" w:rsidR="00865387" w:rsidP="00865387" w:rsidRDefault="00865387" w14:paraId="125106FE" w14:textId="07C0441F">
      <w:pPr>
        <w:pStyle w:val="Geenafstand"/>
        <w:rPr>
          <w:rFonts w:eastAsia="Verdana"/>
          <w:b/>
        </w:rPr>
      </w:pPr>
    </w:p>
    <w:p w:rsidRPr="00865387" w:rsidR="00865387" w:rsidP="00865387" w:rsidRDefault="00865387" w14:paraId="1553142C" w14:textId="463E9D5A">
      <w:pPr>
        <w:pStyle w:val="Geenafstand"/>
        <w:numPr>
          <w:ilvl w:val="0"/>
          <w:numId w:val="16"/>
        </w:numPr>
        <w:ind w:left="0" w:firstLine="0"/>
        <w:rPr>
          <w:rFonts w:eastAsia="Verdana"/>
          <w:b/>
        </w:rPr>
      </w:pPr>
      <w:r w:rsidRPr="00865387">
        <w:rPr>
          <w:rFonts w:eastAsia="Verdana"/>
          <w:b/>
        </w:rPr>
        <w:t>Klik nogmaals op terug</w:t>
      </w:r>
      <w:r>
        <w:rPr>
          <w:rFonts w:eastAsia="Verdana"/>
          <w:b/>
        </w:rPr>
        <w:t xml:space="preserve">. </w:t>
      </w:r>
      <w:r w:rsidRPr="00865387">
        <w:rPr>
          <w:rFonts w:eastAsia="Verdana"/>
        </w:rPr>
        <w:t>Zodat alles zeker is opgeslagen.</w:t>
      </w:r>
    </w:p>
    <w:p w:rsidRPr="000D2D34" w:rsidR="00865387" w:rsidP="00865387" w:rsidRDefault="00865387" w14:paraId="27551A1F" w14:textId="77777777">
      <w:pPr>
        <w:pStyle w:val="Geenafstand"/>
        <w:rPr>
          <w:rFonts w:eastAsia="Verdana"/>
        </w:rPr>
      </w:pPr>
    </w:p>
    <w:p w:rsidRPr="000D2D34" w:rsidR="000D2D34" w:rsidP="000D2D34" w:rsidRDefault="000D2D34" w14:paraId="0E3210B7" w14:textId="77777777"/>
    <w:p w:rsidR="000D2D34" w:rsidP="00865387" w:rsidRDefault="000D2D34" w14:paraId="270AE2E9" w14:textId="1DF76729">
      <w:pPr>
        <w:pStyle w:val="Kop2"/>
        <w:numPr>
          <w:ilvl w:val="1"/>
          <w:numId w:val="5"/>
        </w:numPr>
        <w:ind w:left="0" w:firstLine="0"/>
      </w:pPr>
      <w:bookmarkStart w:name="_Toc109741844" w:id="30"/>
      <w:bookmarkStart w:name="_Toc109895934" w:id="31"/>
      <w:r>
        <w:t>Object verwijderen</w:t>
      </w:r>
      <w:bookmarkEnd w:id="30"/>
      <w:bookmarkEnd w:id="31"/>
    </w:p>
    <w:p w:rsidR="00536643" w:rsidP="00536643" w:rsidRDefault="000D2D34" w14:paraId="1C295311" w14:textId="5C2AAEA6">
      <w:r>
        <w:t>V</w:t>
      </w:r>
      <w:r w:rsidR="00257FA6">
        <w:t>oor het verwijderen van een object dient de werkwijze van aanmaken object in omgekeerde volgorde gevolgd te worden. Dus eerst bouwlagen verwijderen, dan pas het object.</w:t>
      </w:r>
    </w:p>
    <w:p w:rsidR="00B63B86" w:rsidP="00865387" w:rsidRDefault="00B63B86" w14:paraId="0E38AB14" w14:textId="6966C479">
      <w:pPr>
        <w:pStyle w:val="Geenafstand"/>
        <w:numPr>
          <w:ilvl w:val="0"/>
          <w:numId w:val="16"/>
        </w:numPr>
        <w:ind w:left="0" w:firstLine="0"/>
        <w:rPr>
          <w:rFonts w:eastAsia="Verdana"/>
        </w:rPr>
      </w:pPr>
      <w:r w:rsidRPr="00AC138B">
        <w:rPr>
          <w:rFonts w:eastAsia="Verdana"/>
          <w:b/>
        </w:rPr>
        <w:t>Klik op Bouwlagen (blauwe blokken) in startscherm van OIV  Plug-in</w:t>
      </w:r>
      <w:r>
        <w:rPr>
          <w:rFonts w:eastAsia="Verdana"/>
        </w:rPr>
        <w:t>.</w:t>
      </w:r>
    </w:p>
    <w:p w:rsidR="00135F5F" w:rsidP="00135F5F" w:rsidRDefault="00135F5F" w14:paraId="268C37D1" w14:textId="77777777">
      <w:pPr>
        <w:pStyle w:val="Geenafstand"/>
        <w:rPr>
          <w:rFonts w:eastAsia="Verdana"/>
        </w:rPr>
      </w:pPr>
    </w:p>
    <w:p w:rsidRPr="00135F5F" w:rsidR="00135F5F" w:rsidP="00865387" w:rsidRDefault="00135F5F" w14:paraId="45731F13" w14:textId="473676CC">
      <w:pPr>
        <w:pStyle w:val="Geenafstand"/>
        <w:numPr>
          <w:ilvl w:val="0"/>
          <w:numId w:val="16"/>
        </w:numPr>
        <w:ind w:left="0" w:firstLine="0"/>
        <w:rPr>
          <w:rFonts w:eastAsia="Verdana"/>
          <w:b/>
        </w:rPr>
      </w:pPr>
      <w:r w:rsidRPr="00135F5F">
        <w:rPr>
          <w:rFonts w:ascii="Segoe UI" w:hAnsi="Segoe UI" w:cs="Segoe UI"/>
          <w:b/>
          <w:color w:val="323130"/>
          <w:sz w:val="21"/>
          <w:szCs w:val="21"/>
          <w:shd w:val="clear" w:color="auto" w:fill="FFFFFF"/>
        </w:rPr>
        <w:t>Klik op betreffende bouwlaag</w:t>
      </w:r>
    </w:p>
    <w:p w:rsidR="00257FA6" w:rsidP="00B63B86" w:rsidRDefault="00257FA6" w14:paraId="3D46088A" w14:textId="77777777">
      <w:pPr>
        <w:pStyle w:val="Geenafstand"/>
        <w:rPr>
          <w:rFonts w:eastAsia="Verdana"/>
        </w:rPr>
      </w:pPr>
    </w:p>
    <w:p w:rsidRPr="00AC138B" w:rsidR="00536643" w:rsidP="00865387" w:rsidRDefault="00536643" w14:paraId="3B2FB2BB" w14:textId="7C052225">
      <w:pPr>
        <w:pStyle w:val="Geenafstand"/>
        <w:numPr>
          <w:ilvl w:val="0"/>
          <w:numId w:val="16"/>
        </w:numPr>
        <w:ind w:left="0" w:firstLine="0"/>
        <w:rPr>
          <w:rFonts w:eastAsia="Verdana"/>
          <w:b/>
        </w:rPr>
      </w:pPr>
      <w:r w:rsidRPr="00AC138B">
        <w:rPr>
          <w:rFonts w:eastAsia="Verdana"/>
          <w:b/>
        </w:rPr>
        <w:t>Klik op bouwlaag verwijderen</w:t>
      </w:r>
    </w:p>
    <w:p w:rsidR="00257FA6" w:rsidP="00257FA6" w:rsidRDefault="00257FA6" w14:paraId="6BFBF06E" w14:textId="76D2052F">
      <w:pPr>
        <w:pStyle w:val="Geenafstand"/>
        <w:rPr>
          <w:rFonts w:eastAsia="Verdana"/>
        </w:rPr>
      </w:pPr>
    </w:p>
    <w:p w:rsidR="00257FA6" w:rsidP="00257FA6" w:rsidRDefault="00257FA6" w14:paraId="721DD18F" w14:textId="3A39CA3F">
      <w:pPr>
        <w:pStyle w:val="Geenafstand"/>
        <w:rPr>
          <w:rFonts w:eastAsia="Verdana"/>
        </w:rPr>
      </w:pPr>
    </w:p>
    <w:p w:rsidR="00257FA6" w:rsidP="00257FA6" w:rsidRDefault="00257FA6" w14:paraId="16154641" w14:textId="599B4D43">
      <w:pPr>
        <w:pStyle w:val="Geenafstand"/>
        <w:rPr>
          <w:rFonts w:eastAsia="Verdana"/>
        </w:rPr>
      </w:pPr>
      <w:r>
        <w:rPr>
          <w:rFonts w:eastAsia="Verdana"/>
        </w:rPr>
        <w:t>Er volgt altijd een vraag om bevestiging. Maar eenmaal op Yes/Ja geklikt, is de bouwlaag echt weg.</w:t>
      </w:r>
    </w:p>
    <w:p w:rsidR="00257FA6" w:rsidP="00257FA6" w:rsidRDefault="00257FA6" w14:paraId="4934DFC3" w14:textId="77777777">
      <w:pPr>
        <w:pStyle w:val="Geenafstand"/>
        <w:rPr>
          <w:rFonts w:eastAsia="Verdana"/>
        </w:rPr>
      </w:pPr>
      <w:r>
        <w:rPr>
          <w:rFonts w:eastAsia="Verdana"/>
        </w:rPr>
        <w:t xml:space="preserve">Er volgt dan de melding ‘object is succesvol verwijderd’. </w:t>
      </w:r>
      <w:r w:rsidRPr="0BA1CFE0">
        <w:rPr>
          <w:rFonts w:eastAsia="Verdana"/>
          <w:b/>
        </w:rPr>
        <w:t xml:space="preserve">Let op: </w:t>
      </w:r>
      <w:r>
        <w:rPr>
          <w:rFonts w:eastAsia="Verdana"/>
        </w:rPr>
        <w:t>dit gaat om de bouwlaag, niet het object zelf.</w:t>
      </w:r>
    </w:p>
    <w:p w:rsidR="00257FA6" w:rsidP="00257FA6" w:rsidRDefault="00257FA6" w14:paraId="5610A921" w14:textId="77777777">
      <w:pPr>
        <w:pStyle w:val="Geenafstand"/>
        <w:rPr>
          <w:rFonts w:eastAsia="Verdana"/>
        </w:rPr>
      </w:pPr>
    </w:p>
    <w:p w:rsidR="00B63B86" w:rsidP="00B63B86" w:rsidRDefault="00B63B86" w14:paraId="3BA634A5" w14:textId="77777777">
      <w:pPr>
        <w:pStyle w:val="Geenafstand"/>
        <w:rPr>
          <w:rFonts w:eastAsia="Verdana"/>
        </w:rPr>
      </w:pPr>
    </w:p>
    <w:p w:rsidR="00B63B86" w:rsidP="00865387" w:rsidRDefault="00536643" w14:paraId="3A7731B3" w14:textId="77777777">
      <w:pPr>
        <w:pStyle w:val="Geenafstand"/>
        <w:numPr>
          <w:ilvl w:val="0"/>
          <w:numId w:val="16"/>
        </w:numPr>
        <w:ind w:left="0" w:firstLine="0"/>
        <w:rPr>
          <w:rFonts w:eastAsia="Verdana"/>
        </w:rPr>
      </w:pPr>
      <w:r w:rsidRPr="00AC138B">
        <w:rPr>
          <w:rFonts w:eastAsia="Verdana"/>
          <w:b/>
        </w:rPr>
        <w:t>Herhaal dit voor elke bouwlaag</w:t>
      </w:r>
      <w:r w:rsidRPr="00B63B86">
        <w:rPr>
          <w:rFonts w:eastAsia="Verdana"/>
        </w:rPr>
        <w:t>, wanneer het object verwijderd moet worden.</w:t>
      </w:r>
      <w:r w:rsidRPr="00B63B86" w:rsidR="00B63B86">
        <w:rPr>
          <w:rFonts w:eastAsia="Verdana"/>
        </w:rPr>
        <w:t xml:space="preserve"> </w:t>
      </w:r>
      <w:r w:rsidRPr="00B63B86">
        <w:rPr>
          <w:rFonts w:eastAsia="Verdana"/>
        </w:rPr>
        <w:t>Pas nadat alle bouwlagen verwijderd zijn, ka</w:t>
      </w:r>
      <w:r w:rsidRPr="00B63B86" w:rsidR="00B63B86">
        <w:rPr>
          <w:rFonts w:eastAsia="Verdana"/>
        </w:rPr>
        <w:t>n het object verwijderd worden:</w:t>
      </w:r>
    </w:p>
    <w:p w:rsidR="00B63B86" w:rsidP="00B63B86" w:rsidRDefault="00B63B86" w14:paraId="5751DDE6" w14:textId="77777777">
      <w:pPr>
        <w:pStyle w:val="Lijstalinea"/>
      </w:pPr>
    </w:p>
    <w:p w:rsidRPr="00AC138B" w:rsidR="00257FA6" w:rsidP="00865387" w:rsidRDefault="00257FA6" w14:paraId="7D909486" w14:textId="3C9E2A2B">
      <w:pPr>
        <w:pStyle w:val="Geenafstand"/>
        <w:numPr>
          <w:ilvl w:val="0"/>
          <w:numId w:val="16"/>
        </w:numPr>
        <w:ind w:left="0" w:firstLine="0"/>
        <w:rPr>
          <w:rFonts w:eastAsia="Verdana"/>
          <w:b/>
        </w:rPr>
      </w:pPr>
      <w:r w:rsidRPr="00AC138B">
        <w:rPr>
          <w:rFonts w:eastAsia="Verdana"/>
          <w:b/>
        </w:rPr>
        <w:t>Klik op terug</w:t>
      </w:r>
    </w:p>
    <w:p w:rsidR="00257FA6" w:rsidP="00257FA6" w:rsidRDefault="00257FA6" w14:paraId="130E586C" w14:textId="77777777">
      <w:pPr>
        <w:pStyle w:val="Lijstalinea"/>
      </w:pPr>
    </w:p>
    <w:p w:rsidRPr="00AC138B" w:rsidR="00B63B86" w:rsidP="00865387" w:rsidRDefault="00536643" w14:paraId="024F1FF4" w14:textId="0516FE71">
      <w:pPr>
        <w:pStyle w:val="Geenafstand"/>
        <w:numPr>
          <w:ilvl w:val="0"/>
          <w:numId w:val="16"/>
        </w:numPr>
        <w:ind w:left="0" w:firstLine="0"/>
        <w:rPr>
          <w:rFonts w:eastAsia="Verdana"/>
          <w:b/>
        </w:rPr>
      </w:pPr>
      <w:r w:rsidRPr="00AC138B">
        <w:rPr>
          <w:b/>
        </w:rPr>
        <w:t>Klik op Terreinen of Gebied</w:t>
      </w:r>
    </w:p>
    <w:p w:rsidR="00257FA6" w:rsidP="00257FA6" w:rsidRDefault="00257FA6" w14:paraId="27335A78" w14:textId="77777777">
      <w:pPr>
        <w:pStyle w:val="Lijstalinea"/>
        <w:rPr>
          <w:rFonts w:eastAsia="Verdana"/>
        </w:rPr>
      </w:pPr>
    </w:p>
    <w:p w:rsidRPr="00AC138B" w:rsidR="00257FA6" w:rsidP="00865387" w:rsidRDefault="00257FA6" w14:paraId="5E2BD8CA" w14:textId="2346855E">
      <w:pPr>
        <w:pStyle w:val="Geenafstand"/>
        <w:numPr>
          <w:ilvl w:val="0"/>
          <w:numId w:val="16"/>
        </w:numPr>
        <w:ind w:left="0" w:firstLine="0"/>
        <w:rPr>
          <w:rFonts w:eastAsia="Verdana"/>
          <w:b/>
        </w:rPr>
      </w:pPr>
      <w:r w:rsidRPr="00AC138B">
        <w:rPr>
          <w:rFonts w:eastAsia="Verdana"/>
          <w:b/>
        </w:rPr>
        <w:t>Selecteer het object (niet het I-tje, maar op het terrein)</w:t>
      </w:r>
    </w:p>
    <w:p w:rsidR="00B63B86" w:rsidP="00B63B86" w:rsidRDefault="00B63B86" w14:paraId="7FA29E25" w14:textId="77777777">
      <w:pPr>
        <w:pStyle w:val="Lijstalinea"/>
        <w:rPr>
          <w:rFonts w:eastAsia="Verdana"/>
        </w:rPr>
      </w:pPr>
    </w:p>
    <w:p w:rsidRPr="00AC138B" w:rsidR="00B63B86" w:rsidP="00865387" w:rsidRDefault="00536643" w14:paraId="008B6223" w14:textId="77777777">
      <w:pPr>
        <w:pStyle w:val="Geenafstand"/>
        <w:numPr>
          <w:ilvl w:val="0"/>
          <w:numId w:val="16"/>
        </w:numPr>
        <w:ind w:left="0" w:firstLine="0"/>
        <w:rPr>
          <w:rFonts w:eastAsia="Verdana"/>
          <w:b/>
        </w:rPr>
      </w:pPr>
      <w:r w:rsidRPr="00AC138B">
        <w:rPr>
          <w:b/>
          <w:noProof/>
        </w:rPr>
        <w:drawing>
          <wp:anchor distT="0" distB="0" distL="114300" distR="114300" simplePos="0" relativeHeight="251658265" behindDoc="0" locked="0" layoutInCell="1" allowOverlap="1" wp14:anchorId="0180C6B0" wp14:editId="5E0EFFC3">
            <wp:simplePos x="0" y="0"/>
            <wp:positionH relativeFrom="margin">
              <wp:align>center</wp:align>
            </wp:positionH>
            <wp:positionV relativeFrom="paragraph">
              <wp:posOffset>222885</wp:posOffset>
            </wp:positionV>
            <wp:extent cx="2419350" cy="2827655"/>
            <wp:effectExtent l="0" t="0" r="0" b="0"/>
            <wp:wrapTopAndBottom/>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32"/>
                    <pic:cNvPicPr/>
                  </pic:nvPicPr>
                  <pic:blipFill>
                    <a:blip r:embed="rId45">
                      <a:extLst>
                        <a:ext uri="{28A0092B-C50C-407E-A947-70E740481C1C}">
                          <a14:useLocalDpi xmlns:a14="http://schemas.microsoft.com/office/drawing/2010/main" val="0"/>
                        </a:ext>
                      </a:extLst>
                    </a:blip>
                    <a:srcRect r="59618" b="10303"/>
                    <a:stretch>
                      <a:fillRect/>
                    </a:stretch>
                  </pic:blipFill>
                  <pic:spPr>
                    <a:xfrm>
                      <a:off x="0" y="0"/>
                      <a:ext cx="2419350" cy="2827655"/>
                    </a:xfrm>
                    <a:prstGeom prst="rect">
                      <a:avLst/>
                    </a:prstGeom>
                  </pic:spPr>
                </pic:pic>
              </a:graphicData>
            </a:graphic>
          </wp:anchor>
        </w:drawing>
      </w:r>
      <w:r w:rsidRPr="00AC138B">
        <w:rPr>
          <w:rFonts w:eastAsia="Verdana"/>
          <w:b/>
        </w:rPr>
        <w:t>Selecteer Object verwijderen</w:t>
      </w:r>
    </w:p>
    <w:p w:rsidR="00B63B86" w:rsidP="00B63B86" w:rsidRDefault="00B63B86" w14:paraId="5AD9C154" w14:textId="77777777">
      <w:pPr>
        <w:pStyle w:val="Lijstalinea"/>
        <w:rPr>
          <w:rFonts w:eastAsia="Verdana"/>
        </w:rPr>
      </w:pPr>
    </w:p>
    <w:p w:rsidR="00536643" w:rsidP="00536643" w:rsidRDefault="00536643" w14:paraId="3D8F9DF3" w14:textId="513BF247">
      <w:pPr>
        <w:pStyle w:val="Geenafstand"/>
        <w:rPr>
          <w:rFonts w:eastAsia="Verdana"/>
        </w:rPr>
      </w:pPr>
    </w:p>
    <w:p w:rsidRPr="00135F5F" w:rsidR="00135F5F" w:rsidP="00135F5F" w:rsidRDefault="00135F5F" w14:paraId="67CCFEE1" w14:textId="77777777">
      <w:pPr>
        <w:pStyle w:val="Geenafstand"/>
        <w:numPr>
          <w:ilvl w:val="0"/>
          <w:numId w:val="16"/>
        </w:numPr>
        <w:ind w:left="0" w:firstLine="0"/>
        <w:rPr>
          <w:rFonts w:eastAsia="Verdana"/>
          <w:b/>
        </w:rPr>
      </w:pPr>
      <w:r>
        <w:rPr>
          <w:rFonts w:eastAsia="Verdana"/>
          <w:b/>
        </w:rPr>
        <w:t>Klik op yes/ja op de vraag ‘</w:t>
      </w:r>
      <w:r w:rsidRPr="00135F5F">
        <w:rPr>
          <w:rFonts w:eastAsia="Verdana"/>
          <w:b/>
        </w:rPr>
        <w:t>W</w:t>
      </w:r>
      <w:r w:rsidRPr="00135F5F">
        <w:rPr>
          <w:rFonts w:ascii="Segoe UI" w:hAnsi="Segoe UI" w:cs="Segoe UI"/>
          <w:b/>
          <w:color w:val="323130"/>
          <w:sz w:val="21"/>
          <w:szCs w:val="21"/>
          <w:shd w:val="clear" w:color="auto" w:fill="FFFFFF"/>
        </w:rPr>
        <w:t>eet u zeker dat...'</w:t>
      </w:r>
      <w:r>
        <w:rPr>
          <w:rFonts w:ascii="Segoe UI" w:hAnsi="Segoe UI" w:cs="Segoe UI"/>
          <w:color w:val="323130"/>
          <w:sz w:val="21"/>
          <w:szCs w:val="21"/>
          <w:shd w:val="clear" w:color="auto" w:fill="FFFFFF"/>
        </w:rPr>
        <w:t xml:space="preserve"> </w:t>
      </w:r>
    </w:p>
    <w:p w:rsidR="00135F5F" w:rsidP="00135F5F" w:rsidRDefault="00135F5F" w14:paraId="3E5AE61D" w14:textId="77777777">
      <w:pPr>
        <w:pStyle w:val="Geenafstand"/>
        <w:rPr>
          <w:rFonts w:eastAsia="Verdana"/>
          <w:b/>
        </w:rPr>
      </w:pPr>
    </w:p>
    <w:p w:rsidR="00135F5F" w:rsidP="00135F5F" w:rsidRDefault="00135F5F" w14:paraId="403AC159" w14:textId="77777777">
      <w:pPr>
        <w:pStyle w:val="Geenafstand"/>
        <w:numPr>
          <w:ilvl w:val="0"/>
          <w:numId w:val="16"/>
        </w:numPr>
        <w:ind w:left="0" w:firstLine="0"/>
        <w:rPr>
          <w:rFonts w:eastAsia="Verdana"/>
          <w:b/>
        </w:rPr>
      </w:pPr>
      <w:r w:rsidRPr="00865387">
        <w:rPr>
          <w:rFonts w:eastAsia="Verdana"/>
          <w:b/>
        </w:rPr>
        <w:t xml:space="preserve">Klik op ok </w:t>
      </w:r>
    </w:p>
    <w:p w:rsidRPr="00865387" w:rsidR="00135F5F" w:rsidP="00135F5F" w:rsidRDefault="00135F5F" w14:paraId="291852DE" w14:textId="77777777">
      <w:pPr>
        <w:pStyle w:val="Geenafstand"/>
        <w:rPr>
          <w:rFonts w:eastAsia="Verdana"/>
          <w:b/>
        </w:rPr>
      </w:pPr>
    </w:p>
    <w:p w:rsidR="00135F5F" w:rsidP="00135F5F" w:rsidRDefault="00135F5F" w14:paraId="252FD8D4" w14:textId="77777777">
      <w:pPr>
        <w:pStyle w:val="Geenafstand"/>
        <w:numPr>
          <w:ilvl w:val="0"/>
          <w:numId w:val="16"/>
        </w:numPr>
        <w:ind w:left="0" w:firstLine="0"/>
        <w:rPr>
          <w:rFonts w:eastAsia="Verdana"/>
          <w:b/>
        </w:rPr>
      </w:pPr>
      <w:r w:rsidRPr="00865387">
        <w:rPr>
          <w:rFonts w:eastAsia="Verdana"/>
          <w:b/>
        </w:rPr>
        <w:t>Klik op terug</w:t>
      </w:r>
    </w:p>
    <w:p w:rsidRPr="00865387" w:rsidR="00135F5F" w:rsidP="00135F5F" w:rsidRDefault="00135F5F" w14:paraId="379E101D" w14:textId="77777777">
      <w:pPr>
        <w:pStyle w:val="Geenafstand"/>
        <w:rPr>
          <w:rFonts w:eastAsia="Verdana"/>
          <w:b/>
        </w:rPr>
      </w:pPr>
    </w:p>
    <w:p w:rsidRPr="00865387" w:rsidR="00135F5F" w:rsidP="00135F5F" w:rsidRDefault="00135F5F" w14:paraId="45DCECDF" w14:textId="77777777">
      <w:pPr>
        <w:pStyle w:val="Geenafstand"/>
        <w:numPr>
          <w:ilvl w:val="0"/>
          <w:numId w:val="16"/>
        </w:numPr>
        <w:ind w:left="0" w:firstLine="0"/>
        <w:rPr>
          <w:rFonts w:eastAsia="Verdana"/>
          <w:b/>
        </w:rPr>
      </w:pPr>
      <w:r w:rsidRPr="00865387">
        <w:rPr>
          <w:rFonts w:eastAsia="Verdana"/>
          <w:b/>
        </w:rPr>
        <w:t>Klik nogmaals op terug</w:t>
      </w:r>
      <w:r>
        <w:rPr>
          <w:rFonts w:eastAsia="Verdana"/>
          <w:b/>
        </w:rPr>
        <w:t xml:space="preserve">. </w:t>
      </w:r>
      <w:r w:rsidRPr="00865387">
        <w:rPr>
          <w:rFonts w:eastAsia="Verdana"/>
        </w:rPr>
        <w:t>Zodat alles zeker is opgeslagen.</w:t>
      </w:r>
    </w:p>
    <w:p w:rsidR="00536643" w:rsidP="00536643" w:rsidRDefault="00536643" w14:paraId="03CA690F" w14:textId="63D959E5">
      <w:pPr>
        <w:pStyle w:val="Geenafstand"/>
        <w:rPr>
          <w:rFonts w:eastAsia="Verdana"/>
        </w:rPr>
      </w:pPr>
    </w:p>
    <w:p w:rsidR="00536643" w:rsidP="00536643" w:rsidRDefault="00536643" w14:paraId="245A8F05" w14:textId="79C88F9F">
      <w:pPr>
        <w:pStyle w:val="Geenafstand"/>
        <w:rPr>
          <w:rFonts w:eastAsia="Verdana"/>
        </w:rPr>
      </w:pPr>
    </w:p>
    <w:p w:rsidR="00536643" w:rsidP="00536643" w:rsidRDefault="00536643" w14:paraId="4E848CAF" w14:textId="77777777">
      <w:pPr>
        <w:pStyle w:val="Geenafstand"/>
        <w:rPr>
          <w:rFonts w:eastAsia="Verdana"/>
        </w:rPr>
      </w:pPr>
    </w:p>
    <w:p w:rsidR="00D60BAE" w:rsidRDefault="00D60BAE" w14:paraId="2C18C497" w14:textId="1EFFD50F">
      <w:pPr>
        <w:rPr>
          <w:rFonts w:eastAsia="Verdana"/>
        </w:rPr>
      </w:pPr>
      <w:r>
        <w:rPr>
          <w:rFonts w:eastAsia="Verdana"/>
        </w:rPr>
        <w:br w:type="page"/>
      </w:r>
    </w:p>
    <w:p w:rsidR="006D1096" w:rsidP="006D1096" w:rsidRDefault="006D1096" w14:paraId="19FA275E" w14:textId="009AC2D8">
      <w:pPr>
        <w:pStyle w:val="Kop1"/>
        <w:numPr>
          <w:ilvl w:val="0"/>
          <w:numId w:val="5"/>
        </w:numPr>
      </w:pPr>
      <w:bookmarkStart w:name="_topic_25Bouwlaagovernemen" w:id="32"/>
      <w:bookmarkStart w:name="_topic_Scheidingen" w:id="33"/>
      <w:bookmarkEnd w:id="32"/>
      <w:bookmarkEnd w:id="33"/>
      <w:r>
        <w:lastRenderedPageBreak/>
        <w:t>Printen van het object</w:t>
      </w:r>
    </w:p>
    <w:p w:rsidR="006D1096" w:rsidP="006D1096" w:rsidRDefault="006D1096" w14:paraId="55268910" w14:textId="3E1C2BDE">
      <w:pPr>
        <w:pStyle w:val="Geenafstand"/>
        <w:rPr>
          <w:rFonts w:eastAsia="Verdana"/>
        </w:rPr>
      </w:pPr>
      <w:r w:rsidRPr="7ADF17C2">
        <w:rPr>
          <w:rFonts w:eastAsia="Verdana"/>
        </w:rPr>
        <w:t xml:space="preserve">Voor het </w:t>
      </w:r>
      <w:r>
        <w:rPr>
          <w:rFonts w:eastAsia="Verdana"/>
        </w:rPr>
        <w:t>printen</w:t>
      </w:r>
      <w:r w:rsidRPr="7ADF17C2">
        <w:rPr>
          <w:rFonts w:eastAsia="Verdana"/>
        </w:rPr>
        <w:t xml:space="preserve"> van operationele informatie voor objecten dienen de volgende stappen te worden doorlopen.</w:t>
      </w:r>
    </w:p>
    <w:p w:rsidR="006D1096" w:rsidP="006D1096" w:rsidRDefault="006D1096" w14:paraId="426510B7" w14:textId="77777777">
      <w:pPr>
        <w:pStyle w:val="Geenafstand"/>
      </w:pPr>
    </w:p>
    <w:p w:rsidRPr="006D1096" w:rsidR="006D1096" w:rsidP="006D1096" w:rsidRDefault="006D1096" w14:paraId="4609F6C0" w14:textId="29026AFA">
      <w:pPr>
        <w:pStyle w:val="Geenafstand"/>
        <w:numPr>
          <w:ilvl w:val="0"/>
          <w:numId w:val="12"/>
        </w:numPr>
        <w:ind w:left="284"/>
        <w:rPr>
          <w:rFonts w:eastAsia="Verdana"/>
          <w:b/>
        </w:rPr>
      </w:pPr>
      <w:r w:rsidRPr="00AC138B">
        <w:rPr>
          <w:b/>
          <w:noProof/>
        </w:rPr>
        <mc:AlternateContent>
          <mc:Choice Requires="wps">
            <w:drawing>
              <wp:anchor distT="0" distB="0" distL="114300" distR="114300" simplePos="0" relativeHeight="251658287" behindDoc="0" locked="0" layoutInCell="1" allowOverlap="1" wp14:anchorId="3643361D" wp14:editId="0076C4AB">
                <wp:simplePos x="0" y="0"/>
                <wp:positionH relativeFrom="margin">
                  <wp:align>right</wp:align>
                </wp:positionH>
                <wp:positionV relativeFrom="paragraph">
                  <wp:posOffset>4161790</wp:posOffset>
                </wp:positionV>
                <wp:extent cx="5800725" cy="635"/>
                <wp:effectExtent l="0" t="0" r="9525" b="0"/>
                <wp:wrapTopAndBottom/>
                <wp:docPr id="13" name="Tekstvak 13"/>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rsidRPr="00FD1605" w:rsidR="00082093" w:rsidP="006D1096" w:rsidRDefault="00082093" w14:paraId="2CFD5CC5" w14:textId="4B360451">
                            <w:pPr>
                              <w:pStyle w:val="Bijschrift"/>
                              <w:jc w:val="center"/>
                              <w:rPr>
                                <w:rFonts w:eastAsia="Verdana"/>
                              </w:rPr>
                            </w:pPr>
                            <w:r>
                              <w:t xml:space="preserve">Figuur </w:t>
                            </w:r>
                            <w:r>
                              <w:fldChar w:fldCharType="begin"/>
                            </w:r>
                            <w:r>
                              <w:instrText>SEQ Figuur \* ARABIC</w:instrText>
                            </w:r>
                            <w:r>
                              <w:fldChar w:fldCharType="separate"/>
                            </w:r>
                            <w:r>
                              <w:rPr>
                                <w:noProof/>
                              </w:rPr>
                              <w:t>12</w:t>
                            </w:r>
                            <w:r>
                              <w:fldChar w:fldCharType="end"/>
                            </w:r>
                            <w:r>
                              <w:t>a en b Selecteren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543E7A6">
              <v:shape id="Tekstvak 13" style="position:absolute;left:0;text-align:left;margin-left:405.55pt;margin-top:327.7pt;width:456.75pt;height:.05pt;z-index:251658287;visibility:visible;mso-wrap-style:square;mso-wrap-distance-left:9pt;mso-wrap-distance-top:0;mso-wrap-distance-right:9pt;mso-wrap-distance-bottom:0;mso-position-horizontal:right;mso-position-horizontal-relative:margin;mso-position-vertical:absolute;mso-position-vertical-relative:text;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IyMQIAAGcEAAAOAAAAZHJzL2Uyb0RvYy54bWysVFFv2yAQfp+0/4B4X+ykSlZ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" w14:anchorId="3643361D">
                <v:textbox style="mso-fit-shape-to-text:t" inset="0,0,0,0">
                  <w:txbxContent>
                    <w:p w:rsidRPr="00FD1605" w:rsidR="00082093" w:rsidP="006D1096" w:rsidRDefault="00082093" w14:paraId="260264D6" w14:textId="4B360451">
                      <w:pPr>
                        <w:pStyle w:val="Bijschrift"/>
                        <w:jc w:val="center"/>
                        <w:rPr>
                          <w:rFonts w:eastAsia="Verdana"/>
                        </w:rPr>
                      </w:pPr>
                      <w:r>
                        <w:t xml:space="preserve">Figuur </w:t>
                      </w:r>
                      <w:r>
                        <w:fldChar w:fldCharType="begin"/>
                      </w:r>
                      <w:r>
                        <w:instrText>SEQ Figuur \* ARABIC</w:instrText>
                      </w:r>
                      <w:r>
                        <w:fldChar w:fldCharType="separate"/>
                      </w:r>
                      <w:r>
                        <w:rPr>
                          <w:noProof/>
                        </w:rPr>
                        <w:t>12</w:t>
                      </w:r>
                      <w:r>
                        <w:fldChar w:fldCharType="end"/>
                      </w:r>
                      <w:r>
                        <w:t>a en b Selecteren object</w:t>
                      </w:r>
                    </w:p>
                  </w:txbxContent>
                </v:textbox>
                <w10:wrap type="topAndBottom" anchorx="margin"/>
              </v:shape>
            </w:pict>
          </mc:Fallback>
        </mc:AlternateContent>
      </w:r>
      <w:r w:rsidRPr="006D1096">
        <w:rPr>
          <w:rFonts w:eastAsia="Verdana"/>
          <w:b/>
        </w:rPr>
        <w:t>Kies in de widget voor blauwe blokken 'Bouwlagen tekenen’ en selecteer met de linkermuisknop het ‘Repressief object’(panden)’ aan</w:t>
      </w:r>
      <w:r>
        <w:rPr>
          <w:rFonts w:eastAsia="Verdana"/>
          <w:b/>
        </w:rPr>
        <w:t xml:space="preserve"> met</w:t>
      </w:r>
      <w:r w:rsidRPr="006D1096">
        <w:rPr>
          <w:rFonts w:eastAsia="Verdana"/>
        </w:rPr>
        <w:t xml:space="preserve"> </w:t>
      </w:r>
      <w:r>
        <w:rPr>
          <w:noProof/>
        </w:rPr>
        <w:drawing>
          <wp:inline distT="0" distB="0" distL="0" distR="0" wp14:anchorId="63F55674" wp14:editId="67638C04">
            <wp:extent cx="238125" cy="209550"/>
            <wp:effectExtent l="0" t="0" r="0" b="0"/>
            <wp:docPr id="523006881"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13"/>
                    <pic:cNvPicPr/>
                  </pic:nvPicPr>
                  <pic:blipFill>
                    <a:blip r:embed="rId34">
                      <a:extLst>
                        <a:ext uri="{28A0092B-C50C-407E-A947-70E740481C1C}">
                          <a14:useLocalDpi xmlns:a14="http://schemas.microsoft.com/office/drawing/2010/main" val="0"/>
                        </a:ext>
                      </a:extLst>
                    </a:blip>
                    <a:stretch>
                      <a:fillRect/>
                    </a:stretch>
                  </pic:blipFill>
                  <pic:spPr>
                    <a:xfrm>
                      <a:off x="0" y="0"/>
                      <a:ext cx="238125" cy="209550"/>
                    </a:xfrm>
                    <a:prstGeom prst="rect">
                      <a:avLst/>
                    </a:prstGeom>
                  </pic:spPr>
                </pic:pic>
              </a:graphicData>
            </a:graphic>
          </wp:inline>
        </w:drawing>
      </w:r>
      <w:r w:rsidRPr="006D1096">
        <w:rPr>
          <w:rFonts w:eastAsia="Verdana"/>
        </w:rPr>
        <w:t xml:space="preserve"> </w:t>
      </w:r>
      <w:r w:rsidRPr="006D1096">
        <w:rPr>
          <w:rFonts w:eastAsia="Verdana"/>
          <w:b/>
        </w:rPr>
        <w:t>waarvan een print gemaakt moet worden.</w:t>
      </w:r>
    </w:p>
    <w:p w:rsidR="006D1096" w:rsidP="006D1096" w:rsidRDefault="006D1096" w14:paraId="074BEB4F" w14:textId="0DD1BBDF">
      <w:pPr>
        <w:pStyle w:val="Geenafstand"/>
        <w:rPr>
          <w:rFonts w:eastAsia="Verdana"/>
        </w:rPr>
      </w:pPr>
      <w:r w:rsidRPr="39345607">
        <w:rPr>
          <w:rFonts w:eastAsia="Verdana"/>
        </w:rPr>
        <w:t>De gegevens van het object worden opgehaald</w:t>
      </w:r>
      <w:r>
        <w:rPr>
          <w:rFonts w:eastAsia="Verdana"/>
        </w:rPr>
        <w:t>. De</w:t>
      </w:r>
      <w:r w:rsidRPr="39345607">
        <w:rPr>
          <w:rFonts w:eastAsia="Verdana"/>
        </w:rPr>
        <w:t xml:space="preserve"> BAG object informatie van het pand wordt </w:t>
      </w:r>
      <w:r w:rsidRPr="00344813">
        <w:rPr>
          <w:rFonts w:eastAsia="Verdana"/>
        </w:rPr>
        <w:t>weergegeven</w:t>
      </w:r>
      <w:r>
        <w:rPr>
          <w:rFonts w:eastAsia="Verdana"/>
        </w:rPr>
        <w:t>.</w:t>
      </w:r>
    </w:p>
    <w:p w:rsidRPr="00AC138B" w:rsidR="006D1096" w:rsidP="006D1096" w:rsidRDefault="006D1096" w14:paraId="068EFB16" w14:textId="5CCEC180">
      <w:pPr>
        <w:pStyle w:val="Geenafstand"/>
        <w:rPr>
          <w:rFonts w:eastAsia="Verdana"/>
        </w:rPr>
      </w:pPr>
      <w:r w:rsidRPr="00AC138B">
        <w:rPr>
          <w:b/>
          <w:noProof/>
        </w:rPr>
        <w:drawing>
          <wp:anchor distT="0" distB="0" distL="114300" distR="114300" simplePos="0" relativeHeight="251658286" behindDoc="0" locked="0" layoutInCell="1" allowOverlap="1" wp14:anchorId="7D78D1F0" wp14:editId="70FF629F">
            <wp:simplePos x="0" y="0"/>
            <wp:positionH relativeFrom="margin">
              <wp:align>left</wp:align>
            </wp:positionH>
            <wp:positionV relativeFrom="paragraph">
              <wp:posOffset>198755</wp:posOffset>
            </wp:positionV>
            <wp:extent cx="5800725" cy="3356610"/>
            <wp:effectExtent l="0" t="0" r="9525" b="0"/>
            <wp:wrapTopAndBottom/>
            <wp:docPr id="523006880"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14"/>
                    <pic:cNvPicPr/>
                  </pic:nvPicPr>
                  <pic:blipFill>
                    <a:blip r:embed="rId33">
                      <a:extLst>
                        <a:ext uri="{28A0092B-C50C-407E-A947-70E740481C1C}">
                          <a14:useLocalDpi xmlns:a14="http://schemas.microsoft.com/office/drawing/2010/main" val="0"/>
                        </a:ext>
                      </a:extLst>
                    </a:blip>
                    <a:stretch>
                      <a:fillRect/>
                    </a:stretch>
                  </pic:blipFill>
                  <pic:spPr>
                    <a:xfrm>
                      <a:off x="0" y="0"/>
                      <a:ext cx="5800725" cy="3356610"/>
                    </a:xfrm>
                    <a:prstGeom prst="rect">
                      <a:avLst/>
                    </a:prstGeom>
                  </pic:spPr>
                </pic:pic>
              </a:graphicData>
            </a:graphic>
          </wp:anchor>
        </w:drawing>
      </w:r>
    </w:p>
    <w:p w:rsidRPr="006D1096" w:rsidR="006D1096" w:rsidP="006D1096" w:rsidRDefault="006D1096" w14:paraId="4C318B7F" w14:textId="6FB1A336"/>
    <w:p w:rsidRPr="006103D2" w:rsidR="006D1096" w:rsidP="006103D2" w:rsidRDefault="006103D2" w14:paraId="507AE027" w14:textId="7923DB9D">
      <w:pPr>
        <w:pStyle w:val="Lijstalinea"/>
        <w:numPr>
          <w:ilvl w:val="0"/>
          <w:numId w:val="12"/>
        </w:numPr>
        <w:rPr>
          <w:b/>
        </w:rPr>
      </w:pPr>
      <w:r w:rsidRPr="006103D2">
        <w:rPr>
          <w:b/>
        </w:rPr>
        <w:t>Selecteer ‘Bouwlagen printen’.</w:t>
      </w:r>
    </w:p>
    <w:p w:rsidR="006103D2" w:rsidP="006103D2" w:rsidRDefault="006103D2" w14:paraId="6FAD0381" w14:textId="5D351955">
      <w:pPr>
        <w:pStyle w:val="Lijstalinea"/>
        <w:ind w:left="360"/>
      </w:pPr>
    </w:p>
    <w:p w:rsidRPr="006D1096" w:rsidR="006103D2" w:rsidP="006103D2" w:rsidRDefault="006103D2" w14:paraId="7818984A" w14:textId="24E50C57">
      <w:pPr>
        <w:pStyle w:val="Lijstalinea"/>
        <w:ind w:left="360"/>
      </w:pPr>
      <w:r w:rsidRPr="00AC138B">
        <w:rPr>
          <w:b/>
          <w:noProof/>
        </w:rPr>
        <w:lastRenderedPageBreak/>
        <mc:AlternateContent>
          <mc:Choice Requires="wps">
            <w:drawing>
              <wp:anchor distT="0" distB="0" distL="114300" distR="114300" simplePos="0" relativeHeight="251658289" behindDoc="0" locked="0" layoutInCell="1" allowOverlap="1" wp14:anchorId="691F6EA1" wp14:editId="10776C05">
                <wp:simplePos x="0" y="0"/>
                <wp:positionH relativeFrom="margin">
                  <wp:posOffset>-485775</wp:posOffset>
                </wp:positionH>
                <wp:positionV relativeFrom="paragraph">
                  <wp:posOffset>6638925</wp:posOffset>
                </wp:positionV>
                <wp:extent cx="5800725" cy="635"/>
                <wp:effectExtent l="0" t="0" r="9525" b="0"/>
                <wp:wrapTopAndBottom/>
                <wp:docPr id="523006886" name="Tekstvak 523006886"/>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rsidRPr="00FD1605" w:rsidR="00082093" w:rsidP="006103D2" w:rsidRDefault="00082093" w14:paraId="1EE64EA0" w14:textId="36DFE724">
                            <w:pPr>
                              <w:pStyle w:val="Bijschrift"/>
                              <w:jc w:val="center"/>
                              <w:rPr>
                                <w:rFonts w:eastAsia="Verdana"/>
                              </w:rPr>
                            </w:pPr>
                            <w:r>
                              <w:t xml:space="preserve">Figuur </w:t>
                            </w:r>
                            <w:r>
                              <w:fldChar w:fldCharType="begin"/>
                            </w:r>
                            <w:r>
                              <w:instrText>SEQ Figuur \* ARABIC</w:instrText>
                            </w:r>
                            <w:r>
                              <w:fldChar w:fldCharType="separate"/>
                            </w:r>
                            <w:r>
                              <w:rPr>
                                <w:noProof/>
                              </w:rPr>
                              <w:t>12</w:t>
                            </w:r>
                            <w:r>
                              <w:fldChar w:fldCharType="end"/>
                            </w:r>
                            <w:r>
                              <w:t xml:space="preserve"> Bouwlagen printen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D402955">
              <v:shape id="Tekstvak 523006886" style="position:absolute;left:0;text-align:left;margin-left:-38.25pt;margin-top:522.75pt;width:456.75pt;height:.05pt;z-index:251658289;visibility:visible;mso-wrap-style:square;mso-wrap-distance-left:9pt;mso-wrap-distance-top:0;mso-wrap-distance-right:9pt;mso-wrap-distance-bottom:0;mso-position-horizontal:absolute;mso-position-horizontal-relative:margin;mso-position-vertical:absolute;mso-position-vertical-relative:text;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" w14:anchorId="691F6EA1">
                <v:textbox style="mso-fit-shape-to-text:t" inset="0,0,0,0">
                  <w:txbxContent>
                    <w:p w:rsidRPr="00FD1605" w:rsidR="00082093" w:rsidP="006103D2" w:rsidRDefault="00082093" w14:paraId="321C6FA6" w14:textId="36DFE724">
                      <w:pPr>
                        <w:pStyle w:val="Bijschrift"/>
                        <w:jc w:val="center"/>
                        <w:rPr>
                          <w:rFonts w:eastAsia="Verdana"/>
                        </w:rPr>
                      </w:pPr>
                      <w:r>
                        <w:t xml:space="preserve">Figuur </w:t>
                      </w:r>
                      <w:r>
                        <w:fldChar w:fldCharType="begin"/>
                      </w:r>
                      <w:r>
                        <w:instrText>SEQ Figuur \* ARABIC</w:instrText>
                      </w:r>
                      <w:r>
                        <w:fldChar w:fldCharType="separate"/>
                      </w:r>
                      <w:r>
                        <w:rPr>
                          <w:noProof/>
                        </w:rPr>
                        <w:t>12</w:t>
                      </w:r>
                      <w:r>
                        <w:fldChar w:fldCharType="end"/>
                      </w:r>
                      <w:r>
                        <w:t xml:space="preserve"> Bouwlagen printen</w:t>
                      </w:r>
                    </w:p>
                  </w:txbxContent>
                </v:textbox>
                <w10:wrap type="topAndBottom" anchorx="margin"/>
              </v:shape>
            </w:pict>
          </mc:Fallback>
        </mc:AlternateContent>
      </w:r>
      <w:r>
        <w:rPr>
          <w:noProof/>
        </w:rPr>
        <mc:AlternateContent>
          <mc:Choice Requires="wps">
            <w:drawing>
              <wp:anchor distT="0" distB="0" distL="114300" distR="114300" simplePos="0" relativeHeight="251658288" behindDoc="0" locked="0" layoutInCell="1" allowOverlap="1" wp14:anchorId="478F4947" wp14:editId="5077B1D7">
                <wp:simplePos x="0" y="0"/>
                <wp:positionH relativeFrom="column">
                  <wp:posOffset>409575</wp:posOffset>
                </wp:positionH>
                <wp:positionV relativeFrom="paragraph">
                  <wp:posOffset>5305425</wp:posOffset>
                </wp:positionV>
                <wp:extent cx="3790950" cy="371475"/>
                <wp:effectExtent l="19050" t="19050" r="19050" b="28575"/>
                <wp:wrapNone/>
                <wp:docPr id="523006884" name="Rechthoek 523006884"/>
                <wp:cNvGraphicFramePr/>
                <a:graphic xmlns:a="http://schemas.openxmlformats.org/drawingml/2006/main">
                  <a:graphicData uri="http://schemas.microsoft.com/office/word/2010/wordprocessingShape">
                    <wps:wsp>
                      <wps:cNvSpPr/>
                      <wps:spPr>
                        <a:xfrm>
                          <a:off x="0" y="0"/>
                          <a:ext cx="3790950"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2B8ABD5">
              <v:rect id="Rechthoek 523006884" style="position:absolute;margin-left:32.25pt;margin-top:417.75pt;width:298.5pt;height:29.25pt;z-index:251658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473E3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"/>
            </w:pict>
          </mc:Fallback>
        </mc:AlternateContent>
      </w:r>
      <w:r>
        <w:rPr>
          <w:noProof/>
        </w:rPr>
        <w:drawing>
          <wp:inline distT="0" distB="0" distL="0" distR="0" wp14:anchorId="4D7434CA" wp14:editId="1AEE5D86">
            <wp:extent cx="3962400" cy="6596453"/>
            <wp:effectExtent l="0" t="0" r="0" b="0"/>
            <wp:docPr id="523006882" name="Afbeelding 52300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7920" cy="6605642"/>
                    </a:xfrm>
                    <a:prstGeom prst="rect">
                      <a:avLst/>
                    </a:prstGeom>
                  </pic:spPr>
                </pic:pic>
              </a:graphicData>
            </a:graphic>
          </wp:inline>
        </w:drawing>
      </w:r>
    </w:p>
    <w:p w:rsidR="006103D2" w:rsidP="006103D2" w:rsidRDefault="006103D2" w14:paraId="1BE77455" w14:textId="4D62B081">
      <w:pPr>
        <w:pStyle w:val="Lijstalinea"/>
        <w:numPr>
          <w:ilvl w:val="0"/>
          <w:numId w:val="12"/>
        </w:numPr>
      </w:pPr>
      <w:r w:rsidRPr="006103D2">
        <w:rPr>
          <w:b/>
        </w:rPr>
        <w:t xml:space="preserve">Selecteer de locatie waar je het bestand wilt opslaan. </w:t>
      </w:r>
      <w:r w:rsidRPr="006103D2">
        <w:t>Bijvoorbeeld Bureaublad.</w:t>
      </w:r>
    </w:p>
    <w:p w:rsidR="006103D2" w:rsidP="006103D2" w:rsidRDefault="006103D2" w14:paraId="27D0D028" w14:textId="1253D22A">
      <w:pPr>
        <w:pStyle w:val="Lijstalinea"/>
        <w:ind w:left="360"/>
      </w:pPr>
      <w:r w:rsidRPr="006103D2">
        <w:t>De naam van het bestand wordt automatisch aangemaakt. Wanneer het object</w:t>
      </w:r>
      <w:r>
        <w:t xml:space="preserve"> uit meerdere bouwlagen bestaat, worden deze apart opgeslagen.</w:t>
      </w:r>
    </w:p>
    <w:p w:rsidR="006103D2" w:rsidP="006103D2" w:rsidRDefault="006103D2" w14:paraId="34B244EA" w14:textId="6335519A">
      <w:pPr>
        <w:pStyle w:val="Lijstalinea"/>
        <w:ind w:left="360"/>
      </w:pPr>
    </w:p>
    <w:p w:rsidR="006103D2" w:rsidP="006103D2" w:rsidRDefault="006103D2" w14:paraId="157DF763" w14:textId="6BB78BAC">
      <w:pPr>
        <w:pStyle w:val="Lijstalinea"/>
        <w:numPr>
          <w:ilvl w:val="0"/>
          <w:numId w:val="12"/>
        </w:numPr>
      </w:pPr>
      <w:r>
        <w:rPr>
          <w:b/>
        </w:rPr>
        <w:t>Open de bestanden en print op normale wijze</w:t>
      </w:r>
      <w:r w:rsidRPr="006103D2">
        <w:t>.</w:t>
      </w:r>
    </w:p>
    <w:p w:rsidRPr="006103D2" w:rsidR="006103D2" w:rsidP="006103D2" w:rsidRDefault="006103D2" w14:paraId="0F8875E9" w14:textId="77777777">
      <w:pPr>
        <w:pStyle w:val="Lijstalinea"/>
        <w:ind w:left="360"/>
      </w:pPr>
    </w:p>
    <w:p w:rsidR="006103D2" w:rsidP="006103D2" w:rsidRDefault="006D1096" w14:paraId="6E4EE786" w14:textId="6F4DEF6F">
      <w:r>
        <w:br w:type="page"/>
      </w:r>
    </w:p>
    <w:p w:rsidR="00D60BAE" w:rsidP="00865387" w:rsidRDefault="00D60BAE" w14:paraId="127D8A24" w14:textId="614E7562">
      <w:pPr>
        <w:pStyle w:val="Kop1"/>
        <w:numPr>
          <w:ilvl w:val="0"/>
          <w:numId w:val="5"/>
        </w:numPr>
        <w:ind w:left="0" w:firstLine="0"/>
      </w:pPr>
      <w:r>
        <w:lastRenderedPageBreak/>
        <w:t>Links en referenties</w:t>
      </w:r>
    </w:p>
    <w:p w:rsidR="00D60BAE" w:rsidP="00D60BAE" w:rsidRDefault="00D60BAE" w14:paraId="49A21420" w14:textId="77777777"/>
    <w:p w:rsidR="00D60BAE" w:rsidP="00D60BAE" w:rsidRDefault="00DE2C64" w14:paraId="4FC08071" w14:textId="17F7AE99">
      <w:pPr>
        <w:pStyle w:val="Kop2"/>
        <w:numPr>
          <w:ilvl w:val="1"/>
          <w:numId w:val="5"/>
        </w:numPr>
        <w:ind w:left="0" w:firstLine="0"/>
      </w:pPr>
      <w:r>
        <w:t>Plugin</w:t>
      </w:r>
    </w:p>
    <w:p w:rsidR="00D60BAE" w:rsidP="00D60BAE" w:rsidRDefault="00D60BAE" w14:paraId="086905AC" w14:textId="51B7B06C">
      <w:r>
        <w:t xml:space="preserve">De programmatuur van de Plug-in wordt beschikbaar gesteld via een GitHub site: </w:t>
      </w:r>
    </w:p>
    <w:p w:rsidR="00D60BAE" w:rsidP="00D60BAE" w:rsidRDefault="00DE2C64" w14:paraId="0EF7EFB7" w14:textId="68ECFA1A">
      <w:hyperlink w:history="1" r:id="rId47">
        <w:r w:rsidR="00D60BAE">
          <w:rPr>
            <w:rStyle w:val="Hyperlink"/>
          </w:rPr>
          <w:t>OIV-NL-QGIS (OIV - Applicaties - NL) · GitHub</w:t>
        </w:r>
      </w:hyperlink>
    </w:p>
    <w:p w:rsidR="00D60BAE" w:rsidP="00D60BAE" w:rsidRDefault="00D60BAE" w14:paraId="66439EEB" w14:textId="178EB7DB">
      <w:r>
        <w:t>Hier worden ook issues (wensen, bugs, etc) bijgehouden:</w:t>
      </w:r>
    </w:p>
    <w:p w:rsidR="00DE2C64" w:rsidP="00D60BAE" w:rsidRDefault="00DE2C64" w14:paraId="762D1CF4" w14:textId="77777777">
      <w:pPr>
        <w:rPr>
          <w:rStyle w:val="Hyperlink"/>
        </w:rPr>
      </w:pPr>
      <w:hyperlink w:history="1" r:id="rId48">
        <w:r w:rsidR="00D60BAE">
          <w:rPr>
            <w:rStyle w:val="Hyperlink"/>
          </w:rPr>
          <w:t>Issues · OIV-NL-QGIS/QGIS_project · GitHub</w:t>
        </w:r>
      </w:hyperlink>
    </w:p>
    <w:p w:rsidR="00DE2C64" w:rsidP="00DE2C64" w:rsidRDefault="00DE2C64" w14:paraId="731A74DD" w14:textId="77777777"/>
    <w:p w:rsidR="00DE2C64" w:rsidP="00DE2C64" w:rsidRDefault="00DE2C64" w14:paraId="267EBDD3" w14:textId="0B522BCC">
      <w:pPr>
        <w:pStyle w:val="Kop2"/>
        <w:numPr>
          <w:ilvl w:val="1"/>
          <w:numId w:val="5"/>
        </w:numPr>
        <w:ind w:left="0" w:firstLine="0"/>
      </w:pPr>
      <w:r>
        <w:t>IMROI</w:t>
      </w:r>
    </w:p>
    <w:p w:rsidR="00DE2C64" w:rsidP="00DE2C64" w:rsidRDefault="00DE2C64" w14:paraId="6A66DD64" w14:textId="63AD797F">
      <w:r>
        <w:t>Informatie over het IMROI model kan gevonden worden op:</w:t>
      </w:r>
    </w:p>
    <w:p w:rsidRPr="00DE2C64" w:rsidR="00DE2C64" w:rsidP="00DE2C64" w:rsidRDefault="00DE2C64" w14:paraId="111AE7D6" w14:textId="17E5D6A4">
      <w:hyperlink w:history="1" r:id="rId49">
        <w:r>
          <w:rPr>
            <w:rStyle w:val="Hyperlink"/>
          </w:rPr>
          <w:t>IM Repressieve Object Informatie (IMROI) (geonovum.github.io)</w:t>
        </w:r>
      </w:hyperlink>
    </w:p>
    <w:p w:rsidRPr="00DE2C64" w:rsidR="00D60BAE" w:rsidP="00DE2C64" w:rsidRDefault="00D60BAE" w14:paraId="4BF9F143" w14:textId="78EB39EF">
      <w:pPr>
        <w:rPr>
          <w:color w:val="0000FF"/>
          <w:u w:val="single"/>
        </w:rPr>
      </w:pPr>
      <w:r>
        <w:br w:type="page"/>
      </w:r>
    </w:p>
    <w:p w:rsidR="008E1BEC" w:rsidP="00865387" w:rsidRDefault="108D332C" w14:paraId="66AB9C3F" w14:textId="5FE7D829">
      <w:pPr>
        <w:pStyle w:val="Kop1"/>
        <w:numPr>
          <w:ilvl w:val="0"/>
          <w:numId w:val="5"/>
        </w:numPr>
        <w:ind w:left="0" w:firstLine="0"/>
      </w:pPr>
      <w:bookmarkStart w:name="_Toc109741845" w:id="34"/>
      <w:bookmarkStart w:name="_Toc109895935" w:id="35"/>
      <w:r>
        <w:lastRenderedPageBreak/>
        <w:t xml:space="preserve">Bijlage </w:t>
      </w:r>
      <w:r w:rsidR="45B8A262">
        <w:t>Veel</w:t>
      </w:r>
      <w:ins w:author="p.versluis@vrfryslan.nl" w:date="2022-08-26T08:51:00Z" w:id="36">
        <w:r w:rsidR="5FD29691">
          <w:t xml:space="preserve"> </w:t>
        </w:r>
      </w:ins>
      <w:r w:rsidR="45B8A262">
        <w:t>gestelde vragen</w:t>
      </w:r>
      <w:r w:rsidR="2C94AFAA">
        <w:t>/ voorkomende problemen</w:t>
      </w:r>
      <w:bookmarkEnd w:id="34"/>
      <w:bookmarkEnd w:id="35"/>
    </w:p>
    <w:p w:rsidR="00536643" w:rsidP="00536643" w:rsidRDefault="00536643" w14:paraId="48337418" w14:textId="77777777">
      <w:pPr>
        <w:pStyle w:val="Lijstalinea"/>
        <w:ind w:left="0"/>
      </w:pPr>
    </w:p>
    <w:p w:rsidR="00D60BAE" w:rsidP="00D60BAE" w:rsidRDefault="00D60BAE" w14:paraId="6530515C" w14:textId="4D34000E">
      <w:pPr>
        <w:pStyle w:val="Lijstalinea"/>
      </w:pPr>
    </w:p>
    <w:p w:rsidR="001C6494" w:rsidP="00041266" w:rsidRDefault="39345607" w14:paraId="37F29529" w14:textId="0C7698A7">
      <w:pPr>
        <w:pStyle w:val="Lijstalinea"/>
        <w:numPr>
          <w:ilvl w:val="0"/>
          <w:numId w:val="11"/>
        </w:numPr>
      </w:pPr>
      <w:r>
        <w:t>Het gebouw wat ik wil gaan tekenen staat niet in de BAG. Hoe kan ik toch tekenen?</w:t>
      </w:r>
    </w:p>
    <w:p w:rsidR="39345607" w:rsidP="001C6494" w:rsidRDefault="39345607" w14:paraId="4BAAA64C" w14:textId="19E89FFE">
      <w:pPr>
        <w:pStyle w:val="Lijstalinea"/>
      </w:pPr>
      <w:r>
        <w:t>Niet gaan tekenen, maak issue aan voor Martijn op het planbord met vermelding om welk object het gaat.</w:t>
      </w:r>
    </w:p>
    <w:p w:rsidR="001C6494" w:rsidP="001C6494" w:rsidRDefault="001C6494" w14:paraId="0C4E960A" w14:textId="77777777">
      <w:pPr>
        <w:pStyle w:val="Lijstalinea"/>
      </w:pPr>
    </w:p>
    <w:p w:rsidR="001C6494" w:rsidP="001C6494" w:rsidRDefault="001C6494" w14:paraId="52AFA94D" w14:textId="7298AB12"/>
    <w:p w:rsidR="001C6494" w:rsidP="001C6494" w:rsidRDefault="001C6494" w14:paraId="307EB023" w14:textId="77777777"/>
    <w:p w:rsidR="39345607" w:rsidP="00041266" w:rsidRDefault="39345607" w14:paraId="7FF99E5D" w14:textId="42B38C89">
      <w:pPr>
        <w:pStyle w:val="Lijstalinea"/>
        <w:numPr>
          <w:ilvl w:val="0"/>
          <w:numId w:val="11"/>
        </w:numPr>
      </w:pPr>
      <w:r>
        <w:t>Ik zie geen donkerroze gebouwen (BAG pand).</w:t>
      </w:r>
      <w:r w:rsidR="001C6494">
        <w:t xml:space="preserve"> Hoe los ik dat op?</w:t>
      </w:r>
    </w:p>
    <w:p w:rsidR="001C6494" w:rsidP="001C6494" w:rsidRDefault="001C6494" w14:paraId="7D23349D" w14:textId="7AE2D3F3">
      <w:pPr>
        <w:ind w:left="720"/>
      </w:pPr>
      <w:r>
        <w:rPr>
          <w:noProof/>
        </w:rPr>
        <mc:AlternateContent>
          <mc:Choice Requires="wps">
            <w:drawing>
              <wp:anchor distT="0" distB="0" distL="114300" distR="114300" simplePos="0" relativeHeight="251658267" behindDoc="0" locked="0" layoutInCell="1" allowOverlap="1" wp14:anchorId="38D9FD7F" wp14:editId="45869E0B">
                <wp:simplePos x="0" y="0"/>
                <wp:positionH relativeFrom="column">
                  <wp:posOffset>1638300</wp:posOffset>
                </wp:positionH>
                <wp:positionV relativeFrom="paragraph">
                  <wp:posOffset>3937000</wp:posOffset>
                </wp:positionV>
                <wp:extent cx="2752725" cy="635"/>
                <wp:effectExtent l="0" t="0" r="0" b="0"/>
                <wp:wrapTopAndBottom/>
                <wp:docPr id="17" name="Tekstvak 17"/>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rsidR="00082093" w:rsidP="001C6494" w:rsidRDefault="00082093" w14:paraId="6F018B24" w14:textId="3BCC8212">
                            <w:pPr>
                              <w:pStyle w:val="Bijschrift"/>
                              <w:rPr>
                                <w:noProof/>
                              </w:rPr>
                            </w:pPr>
                            <w:r>
                              <w:t xml:space="preserve">Figuur </w:t>
                            </w:r>
                            <w:r>
                              <w:fldChar w:fldCharType="begin"/>
                            </w:r>
                            <w:r>
                              <w:instrText>SEQ Figuur \* ARABIC</w:instrText>
                            </w:r>
                            <w:r>
                              <w:fldChar w:fldCharType="separate"/>
                            </w:r>
                            <w:r>
                              <w:rPr>
                                <w:noProof/>
                              </w:rPr>
                              <w:t>18</w:t>
                            </w:r>
                            <w:r>
                              <w:fldChar w:fldCharType="end"/>
                            </w:r>
                            <w:r>
                              <w:t xml:space="preserve"> Zichtbaarheid BAG-laag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2651245">
              <v:shape id="Tekstvak 17" style="position:absolute;left:0;text-align:left;margin-left:129pt;margin-top:310pt;width:216.7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" w14:anchorId="38D9FD7F">
                <v:textbox style="mso-fit-shape-to-text:t" inset="0,0,0,0">
                  <w:txbxContent>
                    <w:p w:rsidR="00082093" w:rsidP="001C6494" w:rsidRDefault="00082093" w14:paraId="248040B8" w14:textId="3BCC8212">
                      <w:pPr>
                        <w:pStyle w:val="Bijschrift"/>
                        <w:rPr>
                          <w:noProof/>
                        </w:rPr>
                      </w:pPr>
                      <w:r>
                        <w:t xml:space="preserve">Figuur </w:t>
                      </w:r>
                      <w:r>
                        <w:fldChar w:fldCharType="begin"/>
                      </w:r>
                      <w:r>
                        <w:instrText>SEQ Figuur \* ARABIC</w:instrText>
                      </w:r>
                      <w:r>
                        <w:fldChar w:fldCharType="separate"/>
                      </w:r>
                      <w:r>
                        <w:rPr>
                          <w:noProof/>
                        </w:rPr>
                        <w:t>18</w:t>
                      </w:r>
                      <w:r>
                        <w:fldChar w:fldCharType="end"/>
                      </w:r>
                      <w:r>
                        <w:t xml:space="preserve"> Zichtbaarheid BAG-laag</w:t>
                      </w:r>
                    </w:p>
                  </w:txbxContent>
                </v:textbox>
                <w10:wrap type="topAndBottom"/>
              </v:shape>
            </w:pict>
          </mc:Fallback>
        </mc:AlternateContent>
      </w:r>
      <w:r>
        <w:rPr>
          <w:noProof/>
        </w:rPr>
        <mc:AlternateContent>
          <mc:Choice Requires="wpg">
            <w:drawing>
              <wp:anchor distT="0" distB="0" distL="114300" distR="114300" simplePos="0" relativeHeight="251658266" behindDoc="0" locked="0" layoutInCell="1" allowOverlap="1" wp14:anchorId="30966F58" wp14:editId="5869E6F5">
                <wp:simplePos x="0" y="0"/>
                <wp:positionH relativeFrom="column">
                  <wp:posOffset>1638300</wp:posOffset>
                </wp:positionH>
                <wp:positionV relativeFrom="paragraph">
                  <wp:posOffset>288925</wp:posOffset>
                </wp:positionV>
                <wp:extent cx="2752725" cy="3590925"/>
                <wp:effectExtent l="0" t="0" r="9525" b="9525"/>
                <wp:wrapTopAndBottom/>
                <wp:docPr id="16" name="Groep 16"/>
                <wp:cNvGraphicFramePr/>
                <a:graphic xmlns:a="http://schemas.openxmlformats.org/drawingml/2006/main">
                  <a:graphicData uri="http://schemas.microsoft.com/office/word/2010/wordprocessingGroup">
                    <wpg:wgp>
                      <wpg:cNvGrpSpPr/>
                      <wpg:grpSpPr>
                        <a:xfrm>
                          <a:off x="0" y="0"/>
                          <a:ext cx="2752725" cy="3590925"/>
                          <a:chOff x="0" y="0"/>
                          <a:chExt cx="2752725" cy="3590925"/>
                        </a:xfrm>
                      </wpg:grpSpPr>
                      <pic:pic xmlns:pic="http://schemas.openxmlformats.org/drawingml/2006/picture">
                        <pic:nvPicPr>
                          <pic:cNvPr id="11" name="Afbeelding 11"/>
                          <pic:cNvPicPr>
                            <a:picLocks noChangeAspect="1"/>
                          </pic:cNvPicPr>
                        </pic:nvPicPr>
                        <pic:blipFill rotWithShape="1">
                          <a:blip r:embed="rId50">
                            <a:extLst>
                              <a:ext uri="{28A0092B-C50C-407E-A947-70E740481C1C}">
                                <a14:useLocalDpi xmlns:a14="http://schemas.microsoft.com/office/drawing/2010/main" val="0"/>
                              </a:ext>
                            </a:extLst>
                          </a:blip>
                          <a:srcRect b="28463"/>
                          <a:stretch/>
                        </pic:blipFill>
                        <pic:spPr bwMode="auto">
                          <a:xfrm>
                            <a:off x="0" y="0"/>
                            <a:ext cx="2752725" cy="3590925"/>
                          </a:xfrm>
                          <a:prstGeom prst="rect">
                            <a:avLst/>
                          </a:prstGeom>
                          <a:ln>
                            <a:noFill/>
                          </a:ln>
                          <a:extLst>
                            <a:ext uri="{53640926-AAD7-44D8-BBD7-CCE9431645EC}">
                              <a14:shadowObscured xmlns:a14="http://schemas.microsoft.com/office/drawing/2010/main"/>
                            </a:ext>
                          </a:extLst>
                        </pic:spPr>
                      </pic:pic>
                      <wps:wsp>
                        <wps:cNvPr id="12" name="Rechthoek 12"/>
                        <wps:cNvSpPr/>
                        <wps:spPr>
                          <a:xfrm>
                            <a:off x="200025" y="1857375"/>
                            <a:ext cx="114300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5FD4B180">
              <v:group id="Groep 16" style="position:absolute;margin-left:129pt;margin-top:22.75pt;width:216.75pt;height:282.75pt;z-index:251658266" coordsize="27527,35909" o:spid="_x0000_s1026" w14:anchorId="12D20E7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">
                <v:shape id="Afbeelding 11" style="position:absolute;width:27527;height:3590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">
                  <v:imagedata cropbottom="18654f" o:title="" r:id="rId51"/>
                  <v:path arrowok="t"/>
                </v:shape>
                <v:rect id="Rechthoek 12" style="position:absolute;left:2000;top:18573;width:11430;height:2477;visibility:visible;mso-wrap-style:square;v-text-anchor:middle" o:spid="_x0000_s1028"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"/>
                <w10:wrap type="topAndBottom"/>
              </v:group>
            </w:pict>
          </mc:Fallback>
        </mc:AlternateContent>
      </w:r>
      <w:r>
        <w:t xml:space="preserve">Door de zichtbaarheid te controleren. In QGis kunnen lagen ‘aan en uit’gezet worden|: </w:t>
      </w:r>
    </w:p>
    <w:p w:rsidR="001C6494" w:rsidP="001C6494" w:rsidRDefault="001C6494" w14:paraId="251F7FD7" w14:textId="43C709C2">
      <w:pPr>
        <w:jc w:val="center"/>
      </w:pPr>
    </w:p>
    <w:p w:rsidR="001C6494" w:rsidP="00041266" w:rsidRDefault="001C6494" w14:paraId="37B56845" w14:textId="2F232F48">
      <w:pPr>
        <w:pStyle w:val="Lijstalinea"/>
        <w:numPr>
          <w:ilvl w:val="0"/>
          <w:numId w:val="11"/>
        </w:numPr>
      </w:pPr>
      <w:r>
        <w:t xml:space="preserve">Indien een hele bouwlaag is ingekleurd met vlakken, 'pakt’ het I-tje niet meer. Hoe los ik dat op? Door de zichtbaarheid van de ruimten tijdelijk uit te zetten. </w:t>
      </w:r>
    </w:p>
    <w:p w:rsidR="00F92E0E" w:rsidP="00F92E0E" w:rsidRDefault="00F92E0E" w14:paraId="57774077" w14:textId="705DEACF"/>
    <w:p w:rsidR="00F92E0E" w:rsidP="00F92E0E" w:rsidRDefault="00F92E0E" w14:paraId="0C634760" w14:textId="2325BD91">
      <w:pPr>
        <w:pStyle w:val="Lijstalinea"/>
      </w:pPr>
    </w:p>
    <w:p w:rsidR="00C04455" w:rsidP="00C04455" w:rsidRDefault="00F92E0E" w14:paraId="326E4249" w14:textId="1BF1F887">
      <w:pPr>
        <w:keepNext/>
        <w:ind w:left="360"/>
        <w:jc w:val="center"/>
      </w:pPr>
      <w:r>
        <w:rPr>
          <w:noProof/>
        </w:rPr>
        <w:lastRenderedPageBreak/>
        <mc:AlternateContent>
          <mc:Choice Requires="wpg">
            <w:drawing>
              <wp:anchor distT="0" distB="0" distL="114300" distR="114300" simplePos="0" relativeHeight="251658268" behindDoc="0" locked="0" layoutInCell="1" allowOverlap="1" wp14:anchorId="40F3E2D5" wp14:editId="71CE3279">
                <wp:simplePos x="0" y="0"/>
                <wp:positionH relativeFrom="margin">
                  <wp:posOffset>1484630</wp:posOffset>
                </wp:positionH>
                <wp:positionV relativeFrom="paragraph">
                  <wp:posOffset>0</wp:posOffset>
                </wp:positionV>
                <wp:extent cx="2238375" cy="3752850"/>
                <wp:effectExtent l="0" t="0" r="28575" b="0"/>
                <wp:wrapTopAndBottom/>
                <wp:docPr id="30" name="Groep 30"/>
                <wp:cNvGraphicFramePr/>
                <a:graphic xmlns:a="http://schemas.openxmlformats.org/drawingml/2006/main">
                  <a:graphicData uri="http://schemas.microsoft.com/office/word/2010/wordprocessingGroup">
                    <wpg:wgp>
                      <wpg:cNvGrpSpPr/>
                      <wpg:grpSpPr>
                        <a:xfrm>
                          <a:off x="0" y="0"/>
                          <a:ext cx="2238375" cy="3752850"/>
                          <a:chOff x="0" y="0"/>
                          <a:chExt cx="2238375" cy="3752850"/>
                        </a:xfrm>
                      </wpg:grpSpPr>
                      <pic:pic xmlns:pic="http://schemas.openxmlformats.org/drawingml/2006/picture">
                        <pic:nvPicPr>
                          <pic:cNvPr id="24" name="Afbeelding 2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209800" cy="3752850"/>
                          </a:xfrm>
                          <a:prstGeom prst="rect">
                            <a:avLst/>
                          </a:prstGeom>
                        </pic:spPr>
                      </pic:pic>
                      <wps:wsp>
                        <wps:cNvPr id="28" name="Rechthoek 28"/>
                        <wps:cNvSpPr/>
                        <wps:spPr>
                          <a:xfrm>
                            <a:off x="247650" y="2505075"/>
                            <a:ext cx="1990725" cy="638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40AD192B">
              <v:group id="Groep 30" style="position:absolute;margin-left:116.9pt;margin-top:0;width:176.25pt;height:295.5pt;z-index:251658268;mso-position-horizontal-relative:margin" coordsize="22383,37528" o:spid="_x0000_s1026" w14:anchorId="368BE82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">
                <v:shape id="Afbeelding 24" style="position:absolute;width:22098;height:3752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">
                  <v:imagedata o:title="" r:id="rId53"/>
                  <v:path arrowok="t"/>
                </v:shape>
                <v:rect id="Rechthoek 28" style="position:absolute;left:2476;top:25050;width:19907;height:6382;visibility:visible;mso-wrap-style:square;v-text-anchor:middle" o:spid="_x0000_s1028"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"/>
                <w10:wrap type="topAndBottom" anchorx="margin"/>
              </v:group>
            </w:pict>
          </mc:Fallback>
        </mc:AlternateContent>
      </w:r>
    </w:p>
    <w:p w:rsidR="001C6494" w:rsidP="00C04455" w:rsidRDefault="00C04455" w14:paraId="196EF925" w14:textId="22D3B9FC">
      <w:pPr>
        <w:pStyle w:val="Bijschrift"/>
        <w:jc w:val="center"/>
      </w:pPr>
      <w:r>
        <w:t xml:space="preserve">Figuur </w:t>
      </w:r>
      <w:r>
        <w:fldChar w:fldCharType="begin"/>
      </w:r>
      <w:r>
        <w:instrText>SEQ Figuur \* ARABIC</w:instrText>
      </w:r>
      <w:r>
        <w:fldChar w:fldCharType="separate"/>
      </w:r>
      <w:r w:rsidR="00702AE5">
        <w:rPr>
          <w:noProof/>
        </w:rPr>
        <w:t>19</w:t>
      </w:r>
      <w:r>
        <w:fldChar w:fldCharType="end"/>
      </w:r>
      <w:r>
        <w:t xml:space="preserve"> Uitzetten zichtbaarheid ruimten</w:t>
      </w:r>
    </w:p>
    <w:p w:rsidR="00F92E0E" w:rsidP="00041266" w:rsidRDefault="00F92E0E" w14:paraId="5C41D75D" w14:textId="77777777">
      <w:pPr>
        <w:pStyle w:val="Lijstalinea"/>
        <w:numPr>
          <w:ilvl w:val="0"/>
          <w:numId w:val="11"/>
        </w:numPr>
      </w:pPr>
      <w:r>
        <w:t>Wat zijn de verschillende blauwe object pictogrammen?</w:t>
      </w:r>
    </w:p>
    <w:p w:rsidR="00F92E0E" w:rsidP="00F92E0E" w:rsidRDefault="00F92E0E" w14:paraId="64EFED3D" w14:textId="77777777">
      <w:pPr>
        <w:pStyle w:val="Lijstalinea"/>
      </w:pPr>
    </w:p>
    <w:tbl>
      <w:tblPr>
        <w:tblStyle w:val="Tabelraster"/>
        <w:tblW w:w="0" w:type="auto"/>
        <w:tblInd w:w="705" w:type="dxa"/>
        <w:tblLayout w:type="fixed"/>
        <w:tblLook w:val="06A0" w:firstRow="1" w:lastRow="0" w:firstColumn="1" w:lastColumn="0" w:noHBand="1" w:noVBand="1"/>
      </w:tblPr>
      <w:tblGrid>
        <w:gridCol w:w="850"/>
        <w:gridCol w:w="1842"/>
        <w:gridCol w:w="6098"/>
      </w:tblGrid>
      <w:tr w:rsidR="00F92E0E" w:rsidTr="00AC138B" w14:paraId="6B6B14D4" w14:textId="77777777">
        <w:trPr>
          <w:trHeight w:val="420"/>
        </w:trPr>
        <w:tc>
          <w:tcPr>
            <w:tcW w:w="850" w:type="dxa"/>
          </w:tcPr>
          <w:p w:rsidR="00F92E0E" w:rsidP="00AC138B" w:rsidRDefault="00F92E0E" w14:paraId="636D30EC" w14:textId="77777777">
            <w:r>
              <w:rPr>
                <w:noProof/>
              </w:rPr>
              <w:drawing>
                <wp:inline distT="0" distB="0" distL="0" distR="0" wp14:anchorId="3EEB510B" wp14:editId="0E733443">
                  <wp:extent cx="254635" cy="254635"/>
                  <wp:effectExtent l="0" t="0" r="0" b="0"/>
                  <wp:docPr id="25008364"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pic:cNvPicPr/>
                        </pic:nvPicPr>
                        <pic:blipFill>
                          <a:blip r:embed="rId54">
                            <a:extLst>
                              <a:ext uri="{28A0092B-C50C-407E-A947-70E740481C1C}">
                                <a14:useLocalDpi xmlns:a14="http://schemas.microsoft.com/office/drawing/2010/main" val="0"/>
                              </a:ext>
                            </a:extLst>
                          </a:blip>
                          <a:stretch>
                            <a:fillRect/>
                          </a:stretch>
                        </pic:blipFill>
                        <pic:spPr>
                          <a:xfrm>
                            <a:off x="0" y="0"/>
                            <a:ext cx="254635" cy="254635"/>
                          </a:xfrm>
                          <a:prstGeom prst="rect">
                            <a:avLst/>
                          </a:prstGeom>
                        </pic:spPr>
                      </pic:pic>
                    </a:graphicData>
                  </a:graphic>
                </wp:inline>
              </w:drawing>
            </w:r>
          </w:p>
        </w:tc>
        <w:tc>
          <w:tcPr>
            <w:tcW w:w="1842" w:type="dxa"/>
          </w:tcPr>
          <w:p w:rsidR="00F92E0E" w:rsidP="00AC138B" w:rsidRDefault="00F92E0E" w14:paraId="6EFABFEC" w14:textId="77777777">
            <w:r w:rsidRPr="39345607">
              <w:t>Gebouw</w:t>
            </w:r>
          </w:p>
        </w:tc>
        <w:tc>
          <w:tcPr>
            <w:tcW w:w="6098" w:type="dxa"/>
          </w:tcPr>
          <w:p w:rsidR="00F92E0E" w:rsidP="00AC138B" w:rsidRDefault="00F92E0E" w14:paraId="24A1BA0C" w14:textId="77777777">
            <w:pPr>
              <w:spacing w:line="259" w:lineRule="auto"/>
            </w:pPr>
            <w:r>
              <w:t>Beschreven in dit document</w:t>
            </w:r>
          </w:p>
        </w:tc>
      </w:tr>
      <w:tr w:rsidR="00F92E0E" w:rsidTr="00AC138B" w14:paraId="0259731B" w14:textId="77777777">
        <w:tc>
          <w:tcPr>
            <w:tcW w:w="850" w:type="dxa"/>
          </w:tcPr>
          <w:p w:rsidR="00F92E0E" w:rsidP="00AC138B" w:rsidRDefault="00F92E0E" w14:paraId="060B0B3F" w14:textId="77777777">
            <w:r>
              <w:rPr>
                <w:noProof/>
              </w:rPr>
              <w:drawing>
                <wp:inline distT="0" distB="0" distL="0" distR="0" wp14:anchorId="239EC4A9" wp14:editId="74A89BD2">
                  <wp:extent cx="244549" cy="239533"/>
                  <wp:effectExtent l="0" t="0" r="3175" b="8255"/>
                  <wp:docPr id="1379830013"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4549" cy="239533"/>
                          </a:xfrm>
                          <a:prstGeom prst="rect">
                            <a:avLst/>
                          </a:prstGeom>
                        </pic:spPr>
                      </pic:pic>
                    </a:graphicData>
                  </a:graphic>
                </wp:inline>
              </w:drawing>
            </w:r>
          </w:p>
        </w:tc>
        <w:tc>
          <w:tcPr>
            <w:tcW w:w="1842" w:type="dxa"/>
          </w:tcPr>
          <w:p w:rsidR="00F92E0E" w:rsidP="00AC138B" w:rsidRDefault="00F92E0E" w14:paraId="70BB17AC" w14:textId="77777777">
            <w:r w:rsidRPr="39345607">
              <w:t>Natuur</w:t>
            </w:r>
          </w:p>
        </w:tc>
        <w:tc>
          <w:tcPr>
            <w:tcW w:w="6098" w:type="dxa"/>
          </w:tcPr>
          <w:p w:rsidR="00F92E0E" w:rsidP="00AC138B" w:rsidRDefault="00F92E0E" w14:paraId="54880CA2" w14:textId="77777777">
            <w:r>
              <w:t>Wordt niet met OIV Plug-in gemaakt.</w:t>
            </w:r>
          </w:p>
        </w:tc>
      </w:tr>
      <w:tr w:rsidR="00F92E0E" w:rsidTr="00AC138B" w14:paraId="46351B44" w14:textId="77777777">
        <w:tc>
          <w:tcPr>
            <w:tcW w:w="850" w:type="dxa"/>
          </w:tcPr>
          <w:p w:rsidR="00F92E0E" w:rsidP="00AC138B" w:rsidRDefault="00F92E0E" w14:paraId="3CA17487" w14:textId="77777777">
            <w:r>
              <w:rPr>
                <w:noProof/>
              </w:rPr>
              <w:drawing>
                <wp:inline distT="0" distB="0" distL="0" distR="0" wp14:anchorId="0C90D163" wp14:editId="036EAAF3">
                  <wp:extent cx="272684" cy="251460"/>
                  <wp:effectExtent l="0" t="0" r="3175" b="0"/>
                  <wp:docPr id="1441312465"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pic:nvPicPr>
                        <pic:blipFill>
                          <a:blip r:embed="rId56">
                            <a:extLst>
                              <a:ext uri="{28A0092B-C50C-407E-A947-70E740481C1C}">
                                <a14:useLocalDpi xmlns:a14="http://schemas.microsoft.com/office/drawing/2010/main" val="0"/>
                              </a:ext>
                            </a:extLst>
                          </a:blip>
                          <a:stretch>
                            <a:fillRect/>
                          </a:stretch>
                        </pic:blipFill>
                        <pic:spPr>
                          <a:xfrm>
                            <a:off x="0" y="0"/>
                            <a:ext cx="272684" cy="251460"/>
                          </a:xfrm>
                          <a:prstGeom prst="rect">
                            <a:avLst/>
                          </a:prstGeom>
                        </pic:spPr>
                      </pic:pic>
                    </a:graphicData>
                  </a:graphic>
                </wp:inline>
              </w:drawing>
            </w:r>
          </w:p>
        </w:tc>
        <w:tc>
          <w:tcPr>
            <w:tcW w:w="1842" w:type="dxa"/>
          </w:tcPr>
          <w:p w:rsidR="00F92E0E" w:rsidP="00AC138B" w:rsidRDefault="00F92E0E" w14:paraId="19002ED9" w14:textId="77777777">
            <w:r w:rsidRPr="39345607">
              <w:t>Evenement</w:t>
            </w:r>
          </w:p>
        </w:tc>
        <w:tc>
          <w:tcPr>
            <w:tcW w:w="6098" w:type="dxa"/>
          </w:tcPr>
          <w:p w:rsidR="00F92E0E" w:rsidP="00AC138B" w:rsidRDefault="00F92E0E" w14:paraId="3711F01B" w14:textId="77777777">
            <w:r>
              <w:t>Wordt (nog) niet met OIV Plug-in gemaakt.</w:t>
            </w:r>
          </w:p>
        </w:tc>
      </w:tr>
      <w:tr w:rsidR="00F92E0E" w:rsidTr="00AC138B" w14:paraId="563FDDE5" w14:textId="77777777">
        <w:tc>
          <w:tcPr>
            <w:tcW w:w="850" w:type="dxa"/>
          </w:tcPr>
          <w:p w:rsidR="00F92E0E" w:rsidP="00AC138B" w:rsidRDefault="00F92E0E" w14:paraId="7E63E946" w14:textId="77777777">
            <w:r>
              <w:rPr>
                <w:noProof/>
              </w:rPr>
              <w:drawing>
                <wp:inline distT="0" distB="0" distL="0" distR="0" wp14:anchorId="41DD1A11" wp14:editId="47A0CFDE">
                  <wp:extent cx="276225" cy="267970"/>
                  <wp:effectExtent l="0" t="0" r="9525" b="0"/>
                  <wp:docPr id="1321337989"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7"/>
                          <pic:cNvPicPr/>
                        </pic:nvPicPr>
                        <pic:blipFill>
                          <a:blip r:embed="rId57">
                            <a:extLst>
                              <a:ext uri="{28A0092B-C50C-407E-A947-70E740481C1C}">
                                <a14:useLocalDpi xmlns:a14="http://schemas.microsoft.com/office/drawing/2010/main" val="0"/>
                              </a:ext>
                            </a:extLst>
                          </a:blip>
                          <a:stretch>
                            <a:fillRect/>
                          </a:stretch>
                        </pic:blipFill>
                        <pic:spPr>
                          <a:xfrm>
                            <a:off x="0" y="0"/>
                            <a:ext cx="276225" cy="267970"/>
                          </a:xfrm>
                          <a:prstGeom prst="rect">
                            <a:avLst/>
                          </a:prstGeom>
                        </pic:spPr>
                      </pic:pic>
                    </a:graphicData>
                  </a:graphic>
                </wp:inline>
              </w:drawing>
            </w:r>
          </w:p>
        </w:tc>
        <w:tc>
          <w:tcPr>
            <w:tcW w:w="1842" w:type="dxa"/>
          </w:tcPr>
          <w:p w:rsidR="00F92E0E" w:rsidP="00AC138B" w:rsidRDefault="00F92E0E" w14:paraId="59F92002" w14:textId="77777777">
            <w:r w:rsidRPr="39345607">
              <w:t>Waterongevallen</w:t>
            </w:r>
          </w:p>
        </w:tc>
        <w:tc>
          <w:tcPr>
            <w:tcW w:w="6098" w:type="dxa"/>
          </w:tcPr>
          <w:p w:rsidR="00F92E0E" w:rsidP="00AC138B" w:rsidRDefault="00F92E0E" w14:paraId="454DD70D" w14:textId="77777777">
            <w:r>
              <w:t>Wordt niet met OIV Plug-in gemaakt.</w:t>
            </w:r>
          </w:p>
        </w:tc>
      </w:tr>
    </w:tbl>
    <w:p w:rsidR="00F92E0E" w:rsidP="00F92E0E" w:rsidRDefault="00F92E0E" w14:paraId="6B3081AA" w14:textId="77777777">
      <w:pPr>
        <w:rPr>
          <w:rStyle w:val="Kop1Char"/>
          <w:rFonts w:asciiTheme="minorHAnsi" w:hAnsiTheme="minorHAnsi" w:cstheme="minorHAnsi"/>
        </w:rPr>
      </w:pPr>
    </w:p>
    <w:p w:rsidR="00C04455" w:rsidP="00041266" w:rsidRDefault="39345607" w14:paraId="33BE98E0" w14:textId="77777777">
      <w:pPr>
        <w:pStyle w:val="Lijstalinea"/>
        <w:numPr>
          <w:ilvl w:val="0"/>
          <w:numId w:val="11"/>
        </w:numPr>
      </w:pPr>
      <w:r>
        <w:t>Hoe kan je je objectinformatie aanpassen?</w:t>
      </w:r>
    </w:p>
    <w:p w:rsidR="39345607" w:rsidP="00C04455" w:rsidRDefault="39345607" w14:paraId="02AA6B3E" w14:textId="240EDEFE">
      <w:pPr>
        <w:pStyle w:val="Lijstalinea"/>
      </w:pPr>
      <w:r>
        <w:t>Kies in de Plugin ‘Terrein of Gebied’, klik met je cursor op het I-tje van het object. Dan op ‘Objectgegevens bewerken'.</w:t>
      </w:r>
    </w:p>
    <w:p w:rsidR="00C04455" w:rsidP="00C04455" w:rsidRDefault="00C04455" w14:paraId="698D804D" w14:textId="77777777">
      <w:pPr>
        <w:pStyle w:val="Lijstalinea"/>
      </w:pPr>
    </w:p>
    <w:p w:rsidR="00C04455" w:rsidP="00041266" w:rsidRDefault="39345607" w14:paraId="665ACD54" w14:textId="77777777">
      <w:pPr>
        <w:pStyle w:val="Lijstalinea"/>
        <w:numPr>
          <w:ilvl w:val="0"/>
          <w:numId w:val="11"/>
        </w:numPr>
      </w:pPr>
      <w:r>
        <w:t xml:space="preserve">Hoe kan ik het i-tje verplaatsen? </w:t>
      </w:r>
    </w:p>
    <w:p w:rsidR="39345607" w:rsidP="00C04455" w:rsidRDefault="39345607" w14:paraId="33D5E66E" w14:textId="313961D7">
      <w:pPr>
        <w:pStyle w:val="Lijstalinea"/>
      </w:pPr>
      <w:r>
        <w:t>Dit lijkt niet te werken in de plugin. Vraag Martijn dit buiten de Plugin te doen.</w:t>
      </w:r>
    </w:p>
    <w:p w:rsidR="00C04455" w:rsidP="00C04455" w:rsidRDefault="00C04455" w14:paraId="66E4D018" w14:textId="77777777">
      <w:pPr>
        <w:pStyle w:val="Lijstalinea"/>
      </w:pPr>
      <w:r>
        <w:t>Tip: plaats het i-tje buiten het pand (roze vlak)</w:t>
      </w:r>
    </w:p>
    <w:p w:rsidR="00C04455" w:rsidP="00C04455" w:rsidRDefault="00C04455" w14:paraId="016B4043" w14:textId="77777777">
      <w:pPr>
        <w:pStyle w:val="Lijstalinea"/>
      </w:pPr>
    </w:p>
    <w:p w:rsidR="39345607" w:rsidP="00C04455" w:rsidRDefault="39345607" w14:paraId="30BD3732" w14:textId="597A82CC">
      <w:pPr>
        <w:pStyle w:val="Lijstalinea"/>
        <w:numPr>
          <w:ilvl w:val="0"/>
          <w:numId w:val="2"/>
        </w:numPr>
      </w:pPr>
      <w:r>
        <w:t>Hoe pas ik het terrein aan?</w:t>
      </w:r>
    </w:p>
    <w:p w:rsidR="00C04455" w:rsidP="381AB5FB" w:rsidRDefault="00C04455" w14:paraId="4BF8B994" w14:textId="1DC0B4AE">
      <w:pPr>
        <w:pStyle w:val="Lijstalinea"/>
        <w:ind w:left="630" w:firstLine="90"/>
      </w:pPr>
    </w:p>
    <w:p w:rsidR="00C04455" w:rsidP="00041266" w:rsidRDefault="39345607" w14:paraId="7B6326D5" w14:textId="77777777">
      <w:pPr>
        <w:pStyle w:val="Lijstalinea"/>
        <w:numPr>
          <w:ilvl w:val="0"/>
          <w:numId w:val="3"/>
        </w:numPr>
      </w:pPr>
      <w:r>
        <w:t xml:space="preserve">Ik zie geen uitleg over </w:t>
      </w:r>
      <w:r w:rsidR="00C04455">
        <w:t>de symbolen, hoe los ik dat op?</w:t>
      </w:r>
    </w:p>
    <w:p w:rsidR="39345607" w:rsidP="00C04455" w:rsidRDefault="39345607" w14:paraId="3AAFC181" w14:textId="0A323984">
      <w:pPr>
        <w:pStyle w:val="Lijstalinea"/>
      </w:pPr>
      <w:r>
        <w:t>Klik even met linkermuis in het wit van het venster.</w:t>
      </w:r>
    </w:p>
    <w:p w:rsidR="00F92E0E" w:rsidP="00C04455" w:rsidRDefault="00F92E0E" w14:paraId="43D53D18" w14:textId="39C4B90C">
      <w:pPr>
        <w:pStyle w:val="Lijstalinea"/>
      </w:pPr>
    </w:p>
    <w:p w:rsidR="00F92E0E" w:rsidP="00041266" w:rsidRDefault="00F92E0E" w14:paraId="4AFBDCEC" w14:textId="623BE928">
      <w:pPr>
        <w:pStyle w:val="Lijstalinea"/>
        <w:numPr>
          <w:ilvl w:val="0"/>
          <w:numId w:val="3"/>
        </w:numPr>
      </w:pPr>
      <w:r>
        <w:t>Ik ben meer dan 15 min van mijn werkplek geweest en QGis-geeft de foutmelding”:</w:t>
      </w:r>
    </w:p>
    <w:p w:rsidR="00F92E0E" w:rsidP="00C04455" w:rsidRDefault="00F92E0E" w14:paraId="2F6C83AA" w14:textId="3ACA3753">
      <w:pPr>
        <w:pStyle w:val="Lijstalinea"/>
      </w:pPr>
    </w:p>
    <w:p w:rsidR="00F92E0E" w:rsidP="00F92E0E" w:rsidRDefault="00F92E0E" w14:paraId="640BED51" w14:textId="77714551">
      <w:pPr>
        <w:pStyle w:val="Geenafstand"/>
      </w:pPr>
    </w:p>
    <w:p w:rsidR="00F92E0E" w:rsidP="00F92E0E" w:rsidRDefault="00F92E0E" w14:paraId="389C1DD5" w14:textId="52474DE0">
      <w:r>
        <w:rPr>
          <w:noProof/>
        </w:rPr>
        <w:lastRenderedPageBreak/>
        <mc:AlternateContent>
          <mc:Choice Requires="wpg">
            <w:drawing>
              <wp:anchor distT="0" distB="0" distL="114300" distR="114300" simplePos="0" relativeHeight="251658272" behindDoc="0" locked="0" layoutInCell="1" allowOverlap="1" wp14:anchorId="5CC9C761" wp14:editId="7F535C33">
                <wp:simplePos x="0" y="0"/>
                <wp:positionH relativeFrom="column">
                  <wp:posOffset>1228725</wp:posOffset>
                </wp:positionH>
                <wp:positionV relativeFrom="paragraph">
                  <wp:posOffset>701040</wp:posOffset>
                </wp:positionV>
                <wp:extent cx="3267075" cy="1771650"/>
                <wp:effectExtent l="0" t="0" r="9525" b="0"/>
                <wp:wrapTopAndBottom/>
                <wp:docPr id="23" name="Groep 23"/>
                <wp:cNvGraphicFramePr/>
                <a:graphic xmlns:a="http://schemas.openxmlformats.org/drawingml/2006/main">
                  <a:graphicData uri="http://schemas.microsoft.com/office/word/2010/wordprocessingGroup">
                    <wpg:wgp>
                      <wpg:cNvGrpSpPr/>
                      <wpg:grpSpPr>
                        <a:xfrm>
                          <a:off x="0" y="0"/>
                          <a:ext cx="3267075" cy="1771650"/>
                          <a:chOff x="-57150" y="38100"/>
                          <a:chExt cx="3267075" cy="1771650"/>
                        </a:xfrm>
                      </wpg:grpSpPr>
                      <pic:pic xmlns:pic="http://schemas.openxmlformats.org/drawingml/2006/picture">
                        <pic:nvPicPr>
                          <pic:cNvPr id="1674704190" name="Afbeelding 167470419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57150" y="38100"/>
                            <a:ext cx="3267075" cy="1771650"/>
                          </a:xfrm>
                          <a:prstGeom prst="rect">
                            <a:avLst/>
                          </a:prstGeom>
                        </pic:spPr>
                      </pic:pic>
                      <wps:wsp>
                        <wps:cNvPr id="6" name="Rechthoek 6"/>
                        <wps:cNvSpPr/>
                        <wps:spPr>
                          <a:xfrm>
                            <a:off x="190500" y="1133475"/>
                            <a:ext cx="1076325" cy="304800"/>
                          </a:xfrm>
                          <a:prstGeom prst="rect">
                            <a:avLst/>
                          </a:prstGeom>
                          <a:no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37270FF2">
              <v:group id="Groep 23" style="position:absolute;margin-left:96.75pt;margin-top:55.2pt;width:257.25pt;height:139.5pt;z-index:251658272;mso-width-relative:margin" coordsize="32670,17716" coordorigin="-571,381" o:spid="_x0000_s1026" w14:anchorId="0917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">
                <v:shape id="Afbeelding 1674704190" style="position:absolute;left:-571;top:381;width:32670;height:1771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">
                  <v:imagedata o:title="" r:id="rId59"/>
                  <v:path arrowok="t"/>
                </v:shape>
                <v:rect id="Rechthoek 6" style="position:absolute;left:1905;top:11334;width:10763;height:3048;visibility:visible;mso-wrap-style:square;v-text-anchor:middle" o:spid="_x0000_s1028"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"/>
                <w10:wrap type="topAndBottom"/>
              </v:group>
            </w:pict>
          </mc:Fallback>
        </mc:AlternateContent>
      </w:r>
      <w:r>
        <w:t>Dan moet je opnieuw Q-Gis opstarten. Ga je van je plek weg, sluit de OIV Plu-gin af (met Sluit OIV Objecten). Sluit ook het project af door een nieuw project te openen. Kom je terug, open dan Project-&gt; Recent geopend.</w:t>
      </w:r>
    </w:p>
    <w:p w:rsidR="00F92E0E" w:rsidP="00F92E0E" w:rsidRDefault="00F92E0E" w14:paraId="58315350" w14:textId="77777777">
      <w:pPr>
        <w:keepNext/>
        <w:jc w:val="center"/>
      </w:pPr>
    </w:p>
    <w:p w:rsidR="00F92E0E" w:rsidP="00F92E0E" w:rsidRDefault="4C1F3611" w14:paraId="77560338" w14:textId="499AB51E">
      <w:pPr>
        <w:pStyle w:val="Bijschrift"/>
        <w:jc w:val="center"/>
      </w:pPr>
      <w:r>
        <w:t xml:space="preserve">Figuur </w:t>
      </w:r>
      <w:r>
        <w:fldChar w:fldCharType="begin"/>
      </w:r>
      <w:r>
        <w:instrText>SEQ Figuur \* ARABIC</w:instrText>
      </w:r>
      <w:r>
        <w:fldChar w:fldCharType="separate"/>
      </w:r>
      <w:r w:rsidR="00702AE5">
        <w:rPr>
          <w:noProof/>
        </w:rPr>
        <w:t>20</w:t>
      </w:r>
      <w:r>
        <w:fldChar w:fldCharType="end"/>
      </w:r>
      <w:r w:rsidR="00F92E0E">
        <w:tab/>
      </w:r>
      <w:r>
        <w:t>Heropenen project</w:t>
      </w:r>
    </w:p>
    <w:p w:rsidR="381AB5FB" w:rsidP="381AB5FB" w:rsidRDefault="381AB5FB" w14:paraId="401B2C57" w14:textId="03BD923E"/>
    <w:p w:rsidR="613FBBED" w:rsidP="381AB5FB" w:rsidRDefault="613FBBED" w14:paraId="77F3A187" w14:textId="31A87AE4">
      <w:pPr>
        <w:pStyle w:val="Lijstalinea"/>
        <w:numPr>
          <w:ilvl w:val="0"/>
          <w:numId w:val="1"/>
        </w:numPr>
      </w:pPr>
      <w:r>
        <w:t>Het lukt niet om een bouwlaag over te nemen uit de BAG.</w:t>
      </w:r>
    </w:p>
    <w:p w:rsidR="613FBBED" w:rsidP="381AB5FB" w:rsidRDefault="613FBBED" w14:paraId="32A4F6A4" w14:textId="1D919F48">
      <w:pPr>
        <w:ind w:left="720"/>
      </w:pPr>
      <w:r>
        <w:t>Zie onderstaande foutmeldingen:</w:t>
      </w:r>
    </w:p>
    <w:p w:rsidR="613FBBED" w:rsidP="381AB5FB" w:rsidRDefault="613FBBED" w14:paraId="62A0424C" w14:textId="158BB989">
      <w:r>
        <w:rPr>
          <w:noProof/>
        </w:rPr>
        <w:drawing>
          <wp:inline distT="0" distB="0" distL="0" distR="0" wp14:anchorId="32622B75" wp14:editId="3C050797">
            <wp:extent cx="4572000" cy="695325"/>
            <wp:effectExtent l="0" t="0" r="0" b="0"/>
            <wp:docPr id="1203626152" name="Afbeelding 120362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p>
    <w:p w:rsidR="613FBBED" w:rsidP="381AB5FB" w:rsidRDefault="613FBBED" w14:paraId="614CD185" w14:textId="55364924">
      <w:r>
        <w:rPr>
          <w:noProof/>
        </w:rPr>
        <w:drawing>
          <wp:inline distT="0" distB="0" distL="0" distR="0" wp14:anchorId="7829C95C" wp14:editId="2800F776">
            <wp:extent cx="4572000" cy="742950"/>
            <wp:effectExtent l="0" t="0" r="0" b="0"/>
            <wp:docPr id="764859058" name="Afbeelding 76485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rsidR="00F92E0E" w:rsidP="00F92E0E" w:rsidRDefault="00F92E0E" w14:paraId="39C66F69" w14:textId="77777777"/>
    <w:p w:rsidR="00F92E0E" w:rsidP="381AB5FB" w:rsidRDefault="613FBBED" w14:paraId="0CACD08F" w14:textId="5E77998E">
      <w:pPr>
        <w:pStyle w:val="Geenafstand"/>
        <w:ind w:left="630"/>
      </w:pPr>
      <w:r>
        <w:t>Controleer of de BAG-laag aangevinkt staat.</w:t>
      </w:r>
    </w:p>
    <w:p w:rsidR="00F92E0E" w:rsidP="00C04455" w:rsidRDefault="00F92E0E" w14:paraId="7AB94464" w14:textId="77777777">
      <w:pPr>
        <w:pStyle w:val="Lijstalinea"/>
      </w:pPr>
    </w:p>
    <w:p w:rsidR="00F712B5" w:rsidP="00C04455" w:rsidRDefault="00F712B5" w14:paraId="62FCA8D6" w14:textId="748D5CA2"/>
    <w:p w:rsidR="00F712B5" w:rsidP="00EE5344" w:rsidRDefault="00F712B5" w14:paraId="0FA0BA94" w14:textId="25B800BE"/>
    <w:p w:rsidR="00F712B5" w:rsidP="00EE5344" w:rsidRDefault="00F712B5" w14:paraId="5D30FBFE" w14:textId="25B800BE"/>
    <w:p w:rsidR="00243FD0" w:rsidRDefault="00243FD0" w14:paraId="746D7C90" w14:textId="77777777">
      <w:pPr>
        <w:rPr>
          <w:rFonts w:ascii="Calibri" w:hAnsi="Calibri" w:eastAsiaTheme="majorEastAsia" w:cstheme="majorBidi"/>
          <w:color w:val="2F5496" w:themeColor="accent1" w:themeShade="BF"/>
          <w:sz w:val="32"/>
          <w:szCs w:val="32"/>
        </w:rPr>
      </w:pPr>
      <w:r>
        <w:br w:type="page"/>
      </w:r>
    </w:p>
    <w:p w:rsidR="00243FD0" w:rsidP="00865387" w:rsidRDefault="6070DA8F" w14:paraId="11766D78" w14:textId="568A55A4">
      <w:pPr>
        <w:pStyle w:val="Kop1"/>
        <w:numPr>
          <w:ilvl w:val="0"/>
          <w:numId w:val="5"/>
        </w:numPr>
        <w:ind w:left="0" w:firstLine="0"/>
      </w:pPr>
      <w:bookmarkStart w:name="_Toc109741846" w:id="37"/>
      <w:bookmarkStart w:name="_Toc109895936" w:id="38"/>
      <w:r>
        <w:lastRenderedPageBreak/>
        <w:t>Bijlage schermuitleg</w:t>
      </w:r>
      <w:bookmarkEnd w:id="37"/>
      <w:bookmarkEnd w:id="38"/>
    </w:p>
    <w:p w:rsidR="00243FD0" w:rsidP="00243FD0" w:rsidRDefault="00243FD0" w14:paraId="14045085" w14:textId="20CD8398"/>
    <w:p w:rsidR="00243FD0" w:rsidP="00AC138B" w:rsidRDefault="00C04455" w14:paraId="073E29C0" w14:textId="59A32FE3">
      <w:pPr>
        <w:pStyle w:val="Geenafstand"/>
      </w:pPr>
      <w:r>
        <w:rPr>
          <w:noProof/>
        </w:rPr>
        <mc:AlternateContent>
          <mc:Choice Requires="wps">
            <w:drawing>
              <wp:anchor distT="0" distB="0" distL="114300" distR="114300" simplePos="0" relativeHeight="251658270" behindDoc="0" locked="0" layoutInCell="1" allowOverlap="1" wp14:anchorId="64710CA7" wp14:editId="482227E8">
                <wp:simplePos x="0" y="0"/>
                <wp:positionH relativeFrom="column">
                  <wp:posOffset>1637030</wp:posOffset>
                </wp:positionH>
                <wp:positionV relativeFrom="paragraph">
                  <wp:posOffset>5146040</wp:posOffset>
                </wp:positionV>
                <wp:extent cx="2762250" cy="635"/>
                <wp:effectExtent l="0" t="0" r="0" b="0"/>
                <wp:wrapTopAndBottom/>
                <wp:docPr id="33" name="Tekstvak 33"/>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rsidR="00082093" w:rsidP="00C04455" w:rsidRDefault="00082093" w14:paraId="38772896" w14:textId="4426355B">
                            <w:pPr>
                              <w:pStyle w:val="Bijschrift"/>
                              <w:jc w:val="center"/>
                              <w:rPr>
                                <w:noProof/>
                              </w:rPr>
                            </w:pPr>
                            <w:r>
                              <w:t xml:space="preserve">Figuur </w:t>
                            </w:r>
                            <w:r>
                              <w:fldChar w:fldCharType="begin"/>
                            </w:r>
                            <w:r>
                              <w:instrText>SEQ Figuur \* ARABIC</w:instrText>
                            </w:r>
                            <w:r>
                              <w:fldChar w:fldCharType="separate"/>
                            </w:r>
                            <w:r>
                              <w:rPr>
                                <w:noProof/>
                              </w:rPr>
                              <w:t>21</w:t>
                            </w:r>
                            <w:r>
                              <w:fldChar w:fldCharType="end"/>
                            </w:r>
                            <w:r>
                              <w:t xml:space="preserve"> Terrein of Gebied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19556E0">
              <v:shape id="Tekstvak 33" style="position:absolute;margin-left:128.9pt;margin-top:405.2pt;width:217.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spid="_x0000_s1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" w14:anchorId="64710CA7">
                <v:textbox style="mso-fit-shape-to-text:t" inset="0,0,0,0">
                  <w:txbxContent>
                    <w:p w:rsidR="00082093" w:rsidP="00C04455" w:rsidRDefault="00082093" w14:paraId="5625417B" w14:textId="4426355B">
                      <w:pPr>
                        <w:pStyle w:val="Bijschrift"/>
                        <w:jc w:val="center"/>
                        <w:rPr>
                          <w:noProof/>
                        </w:rPr>
                      </w:pPr>
                      <w:r>
                        <w:t xml:space="preserve">Figuur </w:t>
                      </w:r>
                      <w:r>
                        <w:fldChar w:fldCharType="begin"/>
                      </w:r>
                      <w:r>
                        <w:instrText>SEQ Figuur \* ARABIC</w:instrText>
                      </w:r>
                      <w:r>
                        <w:fldChar w:fldCharType="separate"/>
                      </w:r>
                      <w:r>
                        <w:rPr>
                          <w:noProof/>
                        </w:rPr>
                        <w:t>21</w:t>
                      </w:r>
                      <w:r>
                        <w:fldChar w:fldCharType="end"/>
                      </w:r>
                      <w:r>
                        <w:t xml:space="preserve"> Terrein of Gebied</w:t>
                      </w:r>
                    </w:p>
                  </w:txbxContent>
                </v:textbox>
                <w10:wrap type="topAndBottom"/>
              </v:shape>
            </w:pict>
          </mc:Fallback>
        </mc:AlternateContent>
      </w:r>
      <w:r>
        <w:rPr>
          <w:noProof/>
        </w:rPr>
        <w:drawing>
          <wp:anchor distT="0" distB="0" distL="114300" distR="114300" simplePos="0" relativeHeight="251658269" behindDoc="0" locked="0" layoutInCell="1" allowOverlap="1" wp14:anchorId="43C9EBBE" wp14:editId="6161D867">
            <wp:simplePos x="0" y="0"/>
            <wp:positionH relativeFrom="margin">
              <wp:align>center</wp:align>
            </wp:positionH>
            <wp:positionV relativeFrom="paragraph">
              <wp:posOffset>427990</wp:posOffset>
            </wp:positionV>
            <wp:extent cx="2762250" cy="4661296"/>
            <wp:effectExtent l="0" t="0" r="0" b="6350"/>
            <wp:wrapTopAndBottom/>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62250" cy="4661296"/>
                    </a:xfrm>
                    <a:prstGeom prst="rect">
                      <a:avLst/>
                    </a:prstGeom>
                  </pic:spPr>
                </pic:pic>
              </a:graphicData>
            </a:graphic>
          </wp:anchor>
        </w:drawing>
      </w:r>
      <w:r w:rsidR="00243FD0">
        <w:t>Na het selecteren van Terrein of Gebied en het aanwijzen van een object, verschijnt volgend scherm in de widget:</w:t>
      </w:r>
    </w:p>
    <w:p w:rsidRPr="00243FD0" w:rsidR="00243FD0" w:rsidP="00AC138B" w:rsidRDefault="00243FD0" w14:paraId="0663FA6A" w14:textId="76F58B28">
      <w:pPr>
        <w:pStyle w:val="Geenafstand"/>
      </w:pPr>
    </w:p>
    <w:p w:rsidR="00243FD0" w:rsidP="00243FD0" w:rsidRDefault="00243FD0" w14:paraId="347B420A" w14:textId="05952ECE"/>
    <w:tbl>
      <w:tblPr>
        <w:tblStyle w:val="Tabelraster"/>
        <w:tblW w:w="9776" w:type="dxa"/>
        <w:tblLook w:val="04A0" w:firstRow="1" w:lastRow="0" w:firstColumn="1" w:lastColumn="0" w:noHBand="0" w:noVBand="1"/>
      </w:tblPr>
      <w:tblGrid>
        <w:gridCol w:w="3165"/>
        <w:gridCol w:w="6611"/>
      </w:tblGrid>
      <w:tr w:rsidRPr="00C04455" w:rsidR="008B1DA3" w:rsidTr="008B1DA3" w14:paraId="2B4A5150" w14:textId="77777777">
        <w:tc>
          <w:tcPr>
            <w:tcW w:w="3165" w:type="dxa"/>
          </w:tcPr>
          <w:p w:rsidRPr="00C04455" w:rsidR="008B1DA3" w:rsidP="00243FD0" w:rsidRDefault="008B1DA3" w14:paraId="33861D00" w14:textId="502673A4">
            <w:pPr>
              <w:rPr>
                <w:b/>
              </w:rPr>
            </w:pPr>
            <w:r w:rsidRPr="00C04455">
              <w:rPr>
                <w:b/>
              </w:rPr>
              <w:t>Knop</w:t>
            </w:r>
          </w:p>
        </w:tc>
        <w:tc>
          <w:tcPr>
            <w:tcW w:w="6611" w:type="dxa"/>
          </w:tcPr>
          <w:p w:rsidRPr="00C04455" w:rsidR="008B1DA3" w:rsidP="00243FD0" w:rsidRDefault="008B1DA3" w14:paraId="3B1349BD" w14:textId="3766FD0C">
            <w:pPr>
              <w:rPr>
                <w:b/>
              </w:rPr>
            </w:pPr>
            <w:r w:rsidRPr="00C04455">
              <w:rPr>
                <w:b/>
              </w:rPr>
              <w:t>Toelichting</w:t>
            </w:r>
          </w:p>
        </w:tc>
      </w:tr>
      <w:tr w:rsidR="008B1DA3" w:rsidTr="008B1DA3" w14:paraId="552A8BE7" w14:textId="77777777">
        <w:tc>
          <w:tcPr>
            <w:tcW w:w="3165" w:type="dxa"/>
          </w:tcPr>
          <w:p w:rsidR="008B1DA3" w:rsidP="00243FD0" w:rsidRDefault="008B1DA3" w14:paraId="5D1E2E05" w14:textId="5D95C091">
            <w:r>
              <w:t>Terug</w:t>
            </w:r>
          </w:p>
        </w:tc>
        <w:tc>
          <w:tcPr>
            <w:tcW w:w="6611" w:type="dxa"/>
          </w:tcPr>
          <w:p w:rsidR="008B1DA3" w:rsidP="00243FD0" w:rsidRDefault="008B1DA3" w14:paraId="69D86C5A" w14:textId="188DDAB4">
            <w:r>
              <w:t>Gaat terug naar startscherm OIV Plug-in</w:t>
            </w:r>
          </w:p>
        </w:tc>
      </w:tr>
      <w:tr w:rsidR="008B1DA3" w:rsidTr="008B1DA3" w14:paraId="28FECAD0" w14:textId="77777777">
        <w:tc>
          <w:tcPr>
            <w:tcW w:w="3165" w:type="dxa"/>
          </w:tcPr>
          <w:p w:rsidR="008B1DA3" w:rsidP="00243FD0" w:rsidRDefault="008B1DA3" w14:paraId="5C46078A" w14:textId="0EA24DE8">
            <w:r>
              <w:t>Selecteerde object</w:t>
            </w:r>
          </w:p>
        </w:tc>
        <w:tc>
          <w:tcPr>
            <w:tcW w:w="6611" w:type="dxa"/>
          </w:tcPr>
          <w:p w:rsidR="008B1DA3" w:rsidP="00243FD0" w:rsidRDefault="008B1DA3" w14:paraId="059C252F" w14:textId="497E9175">
            <w:r>
              <w:t>De kaart kan verplaatst worden, dus let op dat het juiste object hier vermeld wordt.</w:t>
            </w:r>
          </w:p>
        </w:tc>
      </w:tr>
      <w:tr w:rsidR="008B1DA3" w:rsidTr="008B1DA3" w14:paraId="238A982C" w14:textId="77777777">
        <w:tc>
          <w:tcPr>
            <w:tcW w:w="3165" w:type="dxa"/>
          </w:tcPr>
          <w:p w:rsidR="008B1DA3" w:rsidP="00243FD0" w:rsidRDefault="008B1DA3" w14:paraId="51B743BC" w14:textId="152DD502">
            <w:r>
              <w:t>Object gegevens bewerken</w:t>
            </w:r>
          </w:p>
        </w:tc>
        <w:tc>
          <w:tcPr>
            <w:tcW w:w="6611" w:type="dxa"/>
          </w:tcPr>
          <w:p w:rsidR="008B1DA3" w:rsidP="00243FD0" w:rsidRDefault="008B1DA3" w14:paraId="7EAE69A5" w14:textId="6BE9A2C0">
            <w:r>
              <w:t>Hier kan informatie toegevoegd worden, wordt getoond wanneer MOI gebruiker op I-tje klikt. Lege velden worden niet getoond.</w:t>
            </w:r>
          </w:p>
        </w:tc>
      </w:tr>
      <w:tr w:rsidR="008B1DA3" w:rsidTr="008B1DA3" w14:paraId="4EDFC1FA" w14:textId="77777777">
        <w:tc>
          <w:tcPr>
            <w:tcW w:w="3165" w:type="dxa"/>
          </w:tcPr>
          <w:p w:rsidR="008B1DA3" w:rsidP="00243FD0" w:rsidRDefault="008B1DA3" w14:paraId="16FC9705" w14:textId="71347FAE">
            <w:r>
              <w:t>Object verwijderen</w:t>
            </w:r>
          </w:p>
        </w:tc>
        <w:tc>
          <w:tcPr>
            <w:tcW w:w="6611" w:type="dxa"/>
          </w:tcPr>
          <w:p w:rsidR="008B1DA3" w:rsidP="00243FD0" w:rsidRDefault="008B1DA3" w14:paraId="733A55C8" w14:textId="5F3C2044">
            <w:r>
              <w:t>Verwijdert het object. Wordt niet meer getoond in MOI, maar ook niet bewaard. Gebruik bij voorkeur status Archief bij tabblad Historie</w:t>
            </w:r>
          </w:p>
        </w:tc>
      </w:tr>
      <w:tr w:rsidR="008B1DA3" w:rsidTr="008B1DA3" w14:paraId="5E783B9F" w14:textId="77777777">
        <w:tc>
          <w:tcPr>
            <w:tcW w:w="3165" w:type="dxa"/>
          </w:tcPr>
          <w:p w:rsidR="008B1DA3" w:rsidP="00243FD0" w:rsidRDefault="008B1DA3" w14:paraId="79216F14" w14:textId="0FF9A970">
            <w:r>
              <w:t>Terugmelden BGT en/of BAG</w:t>
            </w:r>
          </w:p>
        </w:tc>
        <w:tc>
          <w:tcPr>
            <w:tcW w:w="6611" w:type="dxa"/>
          </w:tcPr>
          <w:p w:rsidR="008B1DA3" w:rsidP="00243FD0" w:rsidRDefault="008B1DA3" w14:paraId="12AF5B9D" w14:textId="5F9C6F9D">
            <w:r w:rsidRPr="00F866B5">
              <w:rPr>
                <w:rFonts w:cstheme="minorHAnsi"/>
              </w:rPr>
              <w:t>In de plugin is een knop toegevoegd om fouten in de BAG te melden. Dit zijn wij als overheid verplicht als we dat constateren en het help de informatie voorziening te verbeteren op actualiteit/kwaliteit.</w:t>
            </w:r>
          </w:p>
        </w:tc>
      </w:tr>
      <w:tr w:rsidR="008B1DA3" w:rsidTr="008B1DA3" w14:paraId="5A956BB7" w14:textId="77777777">
        <w:tc>
          <w:tcPr>
            <w:tcW w:w="3165" w:type="dxa"/>
          </w:tcPr>
          <w:p w:rsidR="008B1DA3" w:rsidP="00243FD0" w:rsidRDefault="008B1DA3" w14:paraId="45943A92" w14:textId="0A5DE5DC">
            <w:r>
              <w:t>Object tekenen</w:t>
            </w:r>
          </w:p>
        </w:tc>
        <w:tc>
          <w:tcPr>
            <w:tcW w:w="6611" w:type="dxa"/>
          </w:tcPr>
          <w:p w:rsidR="008B1DA3" w:rsidP="00243FD0" w:rsidRDefault="008B1DA3" w14:paraId="6297DDE3" w14:textId="293558F6">
            <w:r>
              <w:t xml:space="preserve">Voor het toevoegen van pictogrammen, labels, </w:t>
            </w:r>
          </w:p>
        </w:tc>
      </w:tr>
      <w:tr w:rsidR="008B1DA3" w:rsidTr="008B1DA3" w14:paraId="03683D49" w14:textId="77777777">
        <w:tc>
          <w:tcPr>
            <w:tcW w:w="3165" w:type="dxa"/>
          </w:tcPr>
          <w:p w:rsidR="008B1DA3" w:rsidP="00243FD0" w:rsidRDefault="00C04455" w14:paraId="31522206" w14:textId="0CFD779A">
            <w:r>
              <w:t>Object terrein bewerken</w:t>
            </w:r>
          </w:p>
        </w:tc>
        <w:tc>
          <w:tcPr>
            <w:tcW w:w="6611" w:type="dxa"/>
          </w:tcPr>
          <w:p w:rsidR="008B1DA3" w:rsidP="00243FD0" w:rsidRDefault="008B1DA3" w14:paraId="36F01227" w14:textId="77777777"/>
        </w:tc>
      </w:tr>
      <w:tr w:rsidR="00C04455" w:rsidTr="008B1DA3" w14:paraId="25E85C74" w14:textId="77777777">
        <w:tc>
          <w:tcPr>
            <w:tcW w:w="3165" w:type="dxa"/>
          </w:tcPr>
          <w:p w:rsidR="00C04455" w:rsidP="00243FD0" w:rsidRDefault="00C04455" w14:paraId="43CFC9A5" w14:textId="77777777"/>
        </w:tc>
        <w:tc>
          <w:tcPr>
            <w:tcW w:w="6611" w:type="dxa"/>
          </w:tcPr>
          <w:p w:rsidR="00C04455" w:rsidP="00243FD0" w:rsidRDefault="00C04455" w14:paraId="157789A6" w14:textId="77777777"/>
        </w:tc>
      </w:tr>
    </w:tbl>
    <w:p w:rsidRPr="00243FD0" w:rsidR="00243FD0" w:rsidP="00243FD0" w:rsidRDefault="00243FD0" w14:paraId="562B2B24" w14:textId="77777777"/>
    <w:p w:rsidR="00243FD0" w:rsidP="00AC138B" w:rsidRDefault="00243FD0" w14:paraId="39265B5B" w14:textId="1DE2662C">
      <w:r>
        <w:rPr>
          <w:noProof/>
        </w:rPr>
        <w:lastRenderedPageBreak/>
        <w:drawing>
          <wp:anchor distT="0" distB="0" distL="114300" distR="114300" simplePos="0" relativeHeight="251658282" behindDoc="0" locked="0" layoutInCell="1" allowOverlap="1" wp14:anchorId="7F0EF2D6" wp14:editId="01B7E18E">
            <wp:simplePos x="0" y="0"/>
            <wp:positionH relativeFrom="margin">
              <wp:posOffset>1365250</wp:posOffset>
            </wp:positionH>
            <wp:positionV relativeFrom="paragraph">
              <wp:posOffset>333375</wp:posOffset>
            </wp:positionV>
            <wp:extent cx="3362325" cy="5088064"/>
            <wp:effectExtent l="0" t="0" r="0" b="0"/>
            <wp:wrapTopAndBottom/>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362325" cy="5088064"/>
                    </a:xfrm>
                    <a:prstGeom prst="rect">
                      <a:avLst/>
                    </a:prstGeom>
                  </pic:spPr>
                </pic:pic>
              </a:graphicData>
            </a:graphic>
          </wp:anchor>
        </w:drawing>
      </w:r>
      <w:r>
        <w:br w:type="page"/>
      </w:r>
    </w:p>
    <w:p w:rsidR="00F26F96" w:rsidP="00865387" w:rsidRDefault="00F712B5" w14:paraId="0EDC625C" w14:textId="4A339D4C">
      <w:pPr>
        <w:pStyle w:val="Kop1"/>
        <w:numPr>
          <w:ilvl w:val="0"/>
          <w:numId w:val="5"/>
        </w:numPr>
        <w:ind w:left="0" w:firstLine="0"/>
      </w:pPr>
      <w:bookmarkStart w:name="_Toc109741847" w:id="39"/>
      <w:bookmarkStart w:name="_Toc109895937" w:id="40"/>
      <w:bookmarkStart w:name="_Ref115256109" w:id="41"/>
      <w:r>
        <w:lastRenderedPageBreak/>
        <w:t>Bijlage Formulieren</w:t>
      </w:r>
      <w:bookmarkEnd w:id="39"/>
      <w:bookmarkEnd w:id="40"/>
      <w:bookmarkEnd w:id="41"/>
    </w:p>
    <w:p w:rsidR="00607B2A" w:rsidP="00EE5344" w:rsidRDefault="00607B2A" w14:paraId="67ECD579" w14:textId="25B800BE">
      <w:pPr>
        <w:rPr>
          <w:rStyle w:val="Kop2Char"/>
        </w:rPr>
      </w:pPr>
    </w:p>
    <w:p w:rsidR="00F712B5" w:rsidP="00EE5344" w:rsidRDefault="00607B2A" w14:paraId="5F85A066" w14:textId="25B800BE">
      <w:bookmarkStart w:name="_Toc109741848" w:id="42"/>
      <w:bookmarkStart w:name="_Toc109895938" w:id="43"/>
      <w:r w:rsidRPr="7ADF17C2">
        <w:rPr>
          <w:rStyle w:val="Kop2Char"/>
        </w:rPr>
        <w:t>Invullen gegevens (nieuw)</w:t>
      </w:r>
      <w:bookmarkEnd w:id="42"/>
      <w:bookmarkEnd w:id="43"/>
    </w:p>
    <w:p w:rsidR="00F712B5" w:rsidP="00EE5344" w:rsidRDefault="00607B2A" w14:paraId="61587292" w14:textId="25B800BE">
      <w:r>
        <w:t>Het formulier heeft de volgende knoppen:</w:t>
      </w:r>
    </w:p>
    <w:p w:rsidR="00607B2A" w:rsidP="00041266" w:rsidRDefault="00607B2A" w14:paraId="578390B6" w14:textId="25B800BE">
      <w:pPr>
        <w:pStyle w:val="Lijstalinea"/>
        <w:numPr>
          <w:ilvl w:val="0"/>
          <w:numId w:val="6"/>
        </w:numPr>
        <w:ind w:left="0" w:firstLine="0"/>
      </w:pPr>
      <w:r>
        <w:t>Modus bewerken</w:t>
      </w:r>
    </w:p>
    <w:p w:rsidR="00607B2A" w:rsidP="00041266" w:rsidRDefault="00607B2A" w14:paraId="5E7FB4CF" w14:textId="25B800BE">
      <w:pPr>
        <w:pStyle w:val="Lijstalinea"/>
        <w:numPr>
          <w:ilvl w:val="0"/>
          <w:numId w:val="6"/>
        </w:numPr>
        <w:ind w:left="0" w:firstLine="0"/>
      </w:pPr>
      <w:r>
        <w:t>Bewerkingen opslaan (bij start uitgegrijsd)</w:t>
      </w:r>
    </w:p>
    <w:p w:rsidR="00607B2A" w:rsidP="00041266" w:rsidRDefault="00607B2A" w14:paraId="242B8CB9" w14:textId="25B800BE">
      <w:pPr>
        <w:pStyle w:val="Lijstalinea"/>
        <w:numPr>
          <w:ilvl w:val="0"/>
          <w:numId w:val="6"/>
        </w:numPr>
        <w:ind w:left="0" w:firstLine="0"/>
      </w:pPr>
      <w:r>
        <w:t>Gegevens toevoegen (bij start uitgegrijsd)</w:t>
      </w:r>
    </w:p>
    <w:p w:rsidR="00607B2A" w:rsidP="00041266" w:rsidRDefault="00607B2A" w14:paraId="2400C217" w14:textId="25B800BE">
      <w:pPr>
        <w:pStyle w:val="Lijstalinea"/>
        <w:numPr>
          <w:ilvl w:val="0"/>
          <w:numId w:val="6"/>
        </w:numPr>
        <w:ind w:left="0" w:firstLine="0"/>
      </w:pPr>
      <w:r>
        <w:t>Gegevens weggooien (bij start uitgegrijsd)</w:t>
      </w:r>
    </w:p>
    <w:p w:rsidR="00607B2A" w:rsidP="00041266" w:rsidRDefault="00607B2A" w14:paraId="35DA76DF" w14:textId="25B800BE">
      <w:pPr>
        <w:pStyle w:val="Lijstalinea"/>
        <w:numPr>
          <w:ilvl w:val="0"/>
          <w:numId w:val="6"/>
        </w:numPr>
        <w:ind w:left="0" w:firstLine="0"/>
      </w:pPr>
      <w:r>
        <w:t>Formulierweergave</w:t>
      </w:r>
    </w:p>
    <w:p w:rsidR="00607B2A" w:rsidP="00041266" w:rsidRDefault="000F1936" w14:paraId="43FEDA9D" w14:textId="532FBFDE">
      <w:pPr>
        <w:pStyle w:val="Lijstalinea"/>
        <w:numPr>
          <w:ilvl w:val="0"/>
          <w:numId w:val="6"/>
        </w:numPr>
        <w:ind w:left="0" w:firstLine="0"/>
      </w:pPr>
      <w:r>
        <w:rPr>
          <w:noProof/>
        </w:rPr>
        <mc:AlternateContent>
          <mc:Choice Requires="wps">
            <w:drawing>
              <wp:anchor distT="0" distB="0" distL="114300" distR="114300" simplePos="0" relativeHeight="251658247" behindDoc="0" locked="0" layoutInCell="1" allowOverlap="1" wp14:anchorId="48B81E6F" wp14:editId="0654BAEA">
                <wp:simplePos x="0" y="0"/>
                <wp:positionH relativeFrom="margin">
                  <wp:align>right</wp:align>
                </wp:positionH>
                <wp:positionV relativeFrom="paragraph">
                  <wp:posOffset>3329940</wp:posOffset>
                </wp:positionV>
                <wp:extent cx="6010275" cy="635"/>
                <wp:effectExtent l="0" t="0" r="9525" b="0"/>
                <wp:wrapTopAndBottom/>
                <wp:docPr id="26" name="Tekstvak 26"/>
                <wp:cNvGraphicFramePr/>
                <a:graphic xmlns:a="http://schemas.openxmlformats.org/drawingml/2006/main">
                  <a:graphicData uri="http://schemas.microsoft.com/office/word/2010/wordprocessingShape">
                    <wps:wsp>
                      <wps:cNvSpPr txBox="1"/>
                      <wps:spPr>
                        <a:xfrm>
                          <a:off x="0" y="0"/>
                          <a:ext cx="6010275" cy="635"/>
                        </a:xfrm>
                        <a:prstGeom prst="rect">
                          <a:avLst/>
                        </a:prstGeom>
                        <a:solidFill>
                          <a:prstClr val="white"/>
                        </a:solidFill>
                        <a:ln>
                          <a:noFill/>
                        </a:ln>
                      </wps:spPr>
                      <wps:txbx>
                        <w:txbxContent>
                          <w:p w:rsidR="00082093" w:rsidP="00F712B5" w:rsidRDefault="00082093" w14:paraId="17322751" w14:textId="6A903085">
                            <w:pPr>
                              <w:pStyle w:val="Bijschrift"/>
                              <w:jc w:val="center"/>
                              <w:rPr>
                                <w:noProof/>
                              </w:rPr>
                            </w:pPr>
                            <w:r>
                              <w:t xml:space="preserve">Figuur </w:t>
                            </w:r>
                            <w:r>
                              <w:fldChar w:fldCharType="begin"/>
                            </w:r>
                            <w:r>
                              <w:instrText>SEQ Figuur \* ARABIC</w:instrText>
                            </w:r>
                            <w:r>
                              <w:fldChar w:fldCharType="separate"/>
                            </w:r>
                            <w:r>
                              <w:rPr>
                                <w:noProof/>
                              </w:rPr>
                              <w:t>22</w:t>
                            </w:r>
                            <w:r>
                              <w:fldChar w:fldCharType="end"/>
                            </w:r>
                            <w:r>
                              <w:t xml:space="preserve"> Attributen Formulier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8CEEDDB">
              <v:shape id="Tekstvak 26" style="position:absolute;left:0;text-align:left;margin-left:422.05pt;margin-top:262.2pt;width:473.25pt;height:.05pt;z-index:251658247;visibility:visible;mso-wrap-style:square;mso-wrap-distance-left:9pt;mso-wrap-distance-top:0;mso-wrap-distance-right:9pt;mso-wrap-distance-bottom:0;mso-position-horizontal:right;mso-position-horizontal-relative:margin;mso-position-vertical:absolute;mso-position-vertical-relative:text;v-text-anchor:top" o:spid="_x0000_s105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" w14:anchorId="48B81E6F">
                <v:textbox style="mso-fit-shape-to-text:t" inset="0,0,0,0">
                  <w:txbxContent>
                    <w:p w:rsidR="00082093" w:rsidP="00F712B5" w:rsidRDefault="00082093" w14:paraId="0F870025" w14:textId="6A903085">
                      <w:pPr>
                        <w:pStyle w:val="Bijschrift"/>
                        <w:jc w:val="center"/>
                        <w:rPr>
                          <w:noProof/>
                        </w:rPr>
                      </w:pPr>
                      <w:r>
                        <w:t xml:space="preserve">Figuur </w:t>
                      </w:r>
                      <w:r>
                        <w:fldChar w:fldCharType="begin"/>
                      </w:r>
                      <w:r>
                        <w:instrText>SEQ Figuur \* ARABIC</w:instrText>
                      </w:r>
                      <w:r>
                        <w:fldChar w:fldCharType="separate"/>
                      </w:r>
                      <w:r>
                        <w:rPr>
                          <w:noProof/>
                        </w:rPr>
                        <w:t>22</w:t>
                      </w:r>
                      <w:r>
                        <w:fldChar w:fldCharType="end"/>
                      </w:r>
                      <w:r>
                        <w:t xml:space="preserve"> Attributen Formulier</w:t>
                      </w:r>
                    </w:p>
                  </w:txbxContent>
                </v:textbox>
                <w10:wrap type="topAndBottom" anchorx="margin"/>
              </v:shape>
            </w:pict>
          </mc:Fallback>
        </mc:AlternateContent>
      </w:r>
      <w:r>
        <w:rPr>
          <w:noProof/>
        </w:rPr>
        <w:drawing>
          <wp:anchor distT="0" distB="0" distL="114300" distR="114300" simplePos="0" relativeHeight="251658241" behindDoc="0" locked="0" layoutInCell="1" allowOverlap="1" wp14:anchorId="48791AD1" wp14:editId="7B934A92">
            <wp:simplePos x="0" y="0"/>
            <wp:positionH relativeFrom="margin">
              <wp:align>right</wp:align>
            </wp:positionH>
            <wp:positionV relativeFrom="paragraph">
              <wp:posOffset>331470</wp:posOffset>
            </wp:positionV>
            <wp:extent cx="6035675" cy="2946400"/>
            <wp:effectExtent l="0" t="0" r="3175" b="6350"/>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35675" cy="2946400"/>
                    </a:xfrm>
                    <a:prstGeom prst="rect">
                      <a:avLst/>
                    </a:prstGeom>
                  </pic:spPr>
                </pic:pic>
              </a:graphicData>
            </a:graphic>
          </wp:anchor>
        </w:drawing>
      </w:r>
      <w:r>
        <w:rPr>
          <w:noProof/>
        </w:rPr>
        <mc:AlternateContent>
          <mc:Choice Requires="wps">
            <w:drawing>
              <wp:anchor distT="0" distB="0" distL="114300" distR="114300" simplePos="0" relativeHeight="251658250" behindDoc="0" locked="0" layoutInCell="1" allowOverlap="1" wp14:anchorId="3E9F9402" wp14:editId="5CA0B046">
                <wp:simplePos x="0" y="0"/>
                <wp:positionH relativeFrom="column">
                  <wp:posOffset>295275</wp:posOffset>
                </wp:positionH>
                <wp:positionV relativeFrom="paragraph">
                  <wp:posOffset>1093470</wp:posOffset>
                </wp:positionV>
                <wp:extent cx="1390650" cy="386080"/>
                <wp:effectExtent l="0" t="0" r="0" b="0"/>
                <wp:wrapTopAndBottom/>
                <wp:docPr id="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386080"/>
                        </a:xfrm>
                        <a:prstGeom prst="rect">
                          <a:avLst/>
                        </a:prstGeom>
                        <a:noFill/>
                        <a:ln w="9525">
                          <a:noFill/>
                          <a:miter lim="800000"/>
                          <a:headEnd/>
                          <a:tailEnd/>
                        </a:ln>
                      </wps:spPr>
                      <wps:txbx>
                        <w:txbxContent>
                          <w:p w:rsidRPr="00607B2A" w:rsidR="00082093" w:rsidRDefault="00082093" w14:paraId="4B2EA2EB" w14:textId="0CC6EEB6">
                            <w:pPr>
                              <w:rPr>
                                <w:color w:val="FF0000"/>
                              </w:rPr>
                            </w:pPr>
                            <w:r>
                              <w:rPr>
                                <w:color w:val="FF0000"/>
                              </w:rPr>
                              <w:t xml:space="preserve"> </w:t>
                            </w:r>
                            <w:r w:rsidRPr="00607B2A">
                              <w:rPr>
                                <w:color w:val="FF0000"/>
                              </w:rPr>
                              <w:t>1</w:t>
                            </w:r>
                            <w:r>
                              <w:rPr>
                                <w:color w:val="FF0000"/>
                              </w:rPr>
                              <w:t xml:space="preserve">     2    3     4 </w:t>
                            </w:r>
                          </w:p>
                        </w:txbxContent>
                      </wps:txbx>
                      <wps:bodyPr rot="0" vert="horz" wrap="square" lIns="91440" tIns="45720" rIns="91440" bIns="45720" anchor="t" anchorCtr="0">
                        <a:spAutoFit/>
                      </wps:bodyPr>
                    </wps:wsp>
                  </a:graphicData>
                </a:graphic>
              </wp:anchor>
            </w:drawing>
          </mc:Choice>
          <mc:Fallback>
            <w:pict w14:anchorId="0431AF42">
              <v:shape id="_x0000_s1054" style="position:absolute;left:0;text-align:left;margin-left:23.25pt;margin-top:86.1pt;width:109.5pt;height:30.4pt;z-index:251658250;visibility:visible;mso-wrap-style:squar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" w14:anchorId="3E9F9402">
                <v:textbox style="mso-fit-shape-to-text:t">
                  <w:txbxContent>
                    <w:p w:rsidRPr="00607B2A" w:rsidR="00082093" w:rsidRDefault="00082093" w14:paraId="3168669A" w14:textId="0CC6EEB6">
                      <w:pPr>
                        <w:rPr>
                          <w:color w:val="FF0000"/>
                        </w:rPr>
                      </w:pPr>
                      <w:r>
                        <w:rPr>
                          <w:color w:val="FF0000"/>
                        </w:rPr>
                        <w:t xml:space="preserve"> </w:t>
                      </w:r>
                      <w:r w:rsidRPr="00607B2A">
                        <w:rPr>
                          <w:color w:val="FF0000"/>
                        </w:rPr>
                        <w:t>1</w:t>
                      </w:r>
                      <w:r>
                        <w:rPr>
                          <w:color w:val="FF0000"/>
                        </w:rPr>
                        <w:t xml:space="preserve">     2    3     4 </w:t>
                      </w:r>
                    </w:p>
                  </w:txbxContent>
                </v:textbox>
                <w10:wrap type="topAndBottom"/>
              </v:shape>
            </w:pict>
          </mc:Fallback>
        </mc:AlternateContent>
      </w:r>
      <w:r>
        <w:rPr>
          <w:noProof/>
        </w:rPr>
        <mc:AlternateContent>
          <mc:Choice Requires="wps">
            <w:drawing>
              <wp:anchor distT="0" distB="0" distL="114300" distR="114300" simplePos="0" relativeHeight="251658248" behindDoc="0" locked="0" layoutInCell="1" allowOverlap="1" wp14:anchorId="1C29827B" wp14:editId="1B97580E">
                <wp:simplePos x="0" y="0"/>
                <wp:positionH relativeFrom="column">
                  <wp:posOffset>5457825</wp:posOffset>
                </wp:positionH>
                <wp:positionV relativeFrom="paragraph">
                  <wp:posOffset>1036320</wp:posOffset>
                </wp:positionV>
                <wp:extent cx="704850" cy="386080"/>
                <wp:effectExtent l="0" t="0" r="0" b="0"/>
                <wp:wrapTopAndBottom/>
                <wp:docPr id="2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86080"/>
                        </a:xfrm>
                        <a:prstGeom prst="rect">
                          <a:avLst/>
                        </a:prstGeom>
                        <a:noFill/>
                        <a:ln w="9525">
                          <a:noFill/>
                          <a:miter lim="800000"/>
                          <a:headEnd/>
                          <a:tailEnd/>
                        </a:ln>
                      </wps:spPr>
                      <wps:txbx>
                        <w:txbxContent>
                          <w:p w:rsidRPr="00607B2A" w:rsidR="00082093" w:rsidP="00607B2A" w:rsidRDefault="00082093" w14:paraId="1B0804D6" w14:textId="1A5FDDB6">
                            <w:pPr>
                              <w:rPr>
                                <w:color w:val="FF0000"/>
                              </w:rPr>
                            </w:pPr>
                            <w:r>
                              <w:rPr>
                                <w:color w:val="FF0000"/>
                              </w:rPr>
                              <w:t>5    6</w:t>
                            </w:r>
                          </w:p>
                        </w:txbxContent>
                      </wps:txbx>
                      <wps:bodyPr rot="0" vert="horz" wrap="square" lIns="91440" tIns="45720" rIns="91440" bIns="45720" anchor="t" anchorCtr="0">
                        <a:spAutoFit/>
                      </wps:bodyPr>
                    </wps:wsp>
                  </a:graphicData>
                </a:graphic>
              </wp:anchor>
            </w:drawing>
          </mc:Choice>
          <mc:Fallback>
            <w:pict w14:anchorId="7685FD7B">
              <v:shape id="_x0000_s1055" style="position:absolute;left:0;text-align:left;margin-left:429.75pt;margin-top:81.6pt;width:55.5pt;height:30.4pt;z-index:251658248;visibility:visible;mso-wrap-style:square;mso-wrap-distance-left:9pt;mso-wrap-distance-top:0;mso-wrap-distance-right:9pt;mso-wrap-distance-bottom:0;mso-position-horizontal:absolute;mso-position-horizontal-relative:text;mso-position-vertical:absolute;mso-position-vertical-relative:text;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" w14:anchorId="1C29827B">
                <v:textbox style="mso-fit-shape-to-text:t">
                  <w:txbxContent>
                    <w:p w:rsidRPr="00607B2A" w:rsidR="00082093" w:rsidP="00607B2A" w:rsidRDefault="00082093" w14:paraId="1E76F866" w14:textId="1A5FDDB6">
                      <w:pPr>
                        <w:rPr>
                          <w:color w:val="FF0000"/>
                        </w:rPr>
                      </w:pPr>
                      <w:r>
                        <w:rPr>
                          <w:color w:val="FF0000"/>
                        </w:rPr>
                        <w:t>5    6</w:t>
                      </w:r>
                    </w:p>
                  </w:txbxContent>
                </v:textbox>
                <w10:wrap type="topAndBottom"/>
              </v:shape>
            </w:pict>
          </mc:Fallback>
        </mc:AlternateContent>
      </w:r>
      <w:r w:rsidR="00607B2A">
        <w:t>Tabelweergave</w:t>
      </w:r>
    </w:p>
    <w:p w:rsidR="000F1936" w:rsidP="00EE5344" w:rsidRDefault="000F1936" w14:paraId="0429880B" w14:textId="25B800BE"/>
    <w:p w:rsidR="00607B2A" w:rsidP="00EE5344" w:rsidRDefault="00607B2A" w14:paraId="59A7F9E8" w14:textId="25B800BE">
      <w:r>
        <w:t>Om een formulier aan te maken of te bewerken, klik eerst op 1. Modus bewerken. De knoppen 2 en 3 worden bruikbaar.</w:t>
      </w:r>
    </w:p>
    <w:p w:rsidR="00607B2A" w:rsidP="00EE5344" w:rsidRDefault="00607B2A" w14:paraId="5EBBFC65" w14:textId="25B800BE">
      <w:r>
        <w:t>Kies Gegevens toevoegen (3)</w:t>
      </w:r>
    </w:p>
    <w:p w:rsidR="006103D2" w:rsidP="00EE5344" w:rsidRDefault="00607B2A" w14:paraId="17F0B7B0" w14:textId="0414E600">
      <w:r>
        <w:t>Vul de gegevens in het pop-up scherm in. Groene vinkjes geven aan of het een verplicht veld is. Wanneer alle (verplichte) velden zijn ingevuld, kunnen de gegevens toegevoegd worden door op OK te klikken.</w:t>
      </w:r>
    </w:p>
    <w:p w:rsidR="00607B2A" w:rsidP="00EE5344" w:rsidRDefault="00607B2A" w14:paraId="3FA8DBEC" w14:textId="25B800BE">
      <w:r>
        <w:t>De gegevens verschijnen in het formulier venster.</w:t>
      </w:r>
    </w:p>
    <w:p w:rsidR="00607B2A" w:rsidP="00EE5344" w:rsidRDefault="00607B2A" w14:paraId="5758AD87" w14:textId="25B800BE">
      <w:r>
        <w:t>Met knoppen 5 en 6 kan je wisselen tussen twee manieren om de gegevens te zien. (tabel of formulier).</w:t>
      </w:r>
    </w:p>
    <w:p w:rsidR="006103D2" w:rsidP="00EE5344" w:rsidRDefault="006103D2" w14:paraId="5E53D69F" w14:textId="77777777"/>
    <w:p w:rsidR="006103D2" w:rsidP="00EE5344" w:rsidRDefault="006103D2" w14:paraId="3D505525" w14:textId="77777777"/>
    <w:p w:rsidR="00607B2A" w:rsidP="00EE5344" w:rsidRDefault="00607B2A" w14:paraId="7A0C3F61" w14:textId="2085851C">
      <w:r>
        <w:t>Wanneer alles is ingevuld, zijn de knoppen 2 en 3 weer uitgegrijsd.</w:t>
      </w:r>
    </w:p>
    <w:p w:rsidR="000F1936" w:rsidP="00EE5344" w:rsidRDefault="000F1936" w14:paraId="0DC70FB9" w14:textId="25B800BE">
      <w:r>
        <w:t>Sluit af met Opslaan en terug (bovenin).</w:t>
      </w:r>
    </w:p>
    <w:p w:rsidR="00607B2A" w:rsidP="00EE5344" w:rsidRDefault="00607B2A" w14:paraId="659DD7E4" w14:textId="25B800BE"/>
    <w:p w:rsidR="00607B2A" w:rsidP="00EE5344" w:rsidRDefault="00607B2A" w14:paraId="6D7198A8" w14:textId="25B800BE">
      <w:pPr>
        <w:pStyle w:val="Kop2"/>
      </w:pPr>
      <w:bookmarkStart w:name="_Toc109741849" w:id="44"/>
      <w:bookmarkStart w:name="_Toc109895939" w:id="45"/>
      <w:r>
        <w:lastRenderedPageBreak/>
        <w:t>Aanpassen van gegevens</w:t>
      </w:r>
      <w:bookmarkEnd w:id="44"/>
      <w:bookmarkEnd w:id="45"/>
    </w:p>
    <w:p w:rsidR="00607B2A" w:rsidP="00EE5344" w:rsidRDefault="00607B2A" w14:paraId="3AB77D04" w14:textId="25B800BE"/>
    <w:p w:rsidR="00607B2A" w:rsidP="00EE5344" w:rsidRDefault="00607B2A" w14:paraId="37E752D6" w14:textId="25B800BE">
      <w:r>
        <w:t>Wanneer een formulier eenmaal is ingevuld, kunnen de gegevens nog aangepast worden.</w:t>
      </w:r>
    </w:p>
    <w:p w:rsidR="00607B2A" w:rsidP="00EE5344" w:rsidRDefault="000F1936" w14:paraId="3A1AA413" w14:textId="3D441252">
      <w:r>
        <w:t xml:space="preserve">Klik </w:t>
      </w:r>
      <w:r w:rsidR="00135F5F">
        <w:t>op Kind object toevoegen (3</w:t>
      </w:r>
      <w:r w:rsidRPr="00135F5F" w:rsidR="00135F5F">
        <w:rPr>
          <w:vertAlign w:val="superscript"/>
        </w:rPr>
        <w:t>e</w:t>
      </w:r>
      <w:r w:rsidR="00135F5F">
        <w:t xml:space="preserve"> button)</w:t>
      </w:r>
    </w:p>
    <w:p w:rsidR="000F1936" w:rsidP="00EE5344" w:rsidRDefault="00135F5F" w14:paraId="1E0F01BB" w14:textId="66FDB7D8">
      <w:r>
        <w:t>Vul de gegevens in</w:t>
      </w:r>
      <w:r w:rsidR="001D4BA6">
        <w:t xml:space="preserve"> (zie ook 2.1 aanmaken object).</w:t>
      </w:r>
    </w:p>
    <w:p w:rsidR="000F1936" w:rsidP="00EE5344" w:rsidRDefault="00135F5F" w14:paraId="0FCD2815" w14:textId="3E6CDC00">
      <w:r>
        <w:rPr>
          <w:noProof/>
        </w:rPr>
        <w:drawing>
          <wp:anchor distT="0" distB="0" distL="114300" distR="114300" simplePos="0" relativeHeight="251658292" behindDoc="0" locked="0" layoutInCell="1" allowOverlap="1" wp14:anchorId="105CDA6A" wp14:editId="47B1FBBD">
            <wp:simplePos x="0" y="0"/>
            <wp:positionH relativeFrom="column">
              <wp:posOffset>-12853</wp:posOffset>
            </wp:positionH>
            <wp:positionV relativeFrom="paragraph">
              <wp:posOffset>240963</wp:posOffset>
            </wp:positionV>
            <wp:extent cx="6035675" cy="2709545"/>
            <wp:effectExtent l="0" t="0" r="3175" b="0"/>
            <wp:wrapSquare wrapText="bothSides"/>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035675" cy="2709545"/>
                    </a:xfrm>
                    <a:prstGeom prst="rect">
                      <a:avLst/>
                    </a:prstGeom>
                  </pic:spPr>
                </pic:pic>
              </a:graphicData>
            </a:graphic>
          </wp:anchor>
        </w:drawing>
      </w:r>
      <w:r w:rsidR="000F1936">
        <w:rPr>
          <w:noProof/>
        </w:rPr>
        <mc:AlternateContent>
          <mc:Choice Requires="wps">
            <w:drawing>
              <wp:anchor distT="0" distB="0" distL="114300" distR="114300" simplePos="0" relativeHeight="251658249" behindDoc="0" locked="0" layoutInCell="1" allowOverlap="1" wp14:anchorId="4C0BBD9C" wp14:editId="268F4EDB">
                <wp:simplePos x="0" y="0"/>
                <wp:positionH relativeFrom="margin">
                  <wp:align>right</wp:align>
                </wp:positionH>
                <wp:positionV relativeFrom="paragraph">
                  <wp:posOffset>2982595</wp:posOffset>
                </wp:positionV>
                <wp:extent cx="6035675" cy="635"/>
                <wp:effectExtent l="0" t="0" r="3175" b="0"/>
                <wp:wrapTopAndBottom/>
                <wp:docPr id="35" name="Tekstvak 35"/>
                <wp:cNvGraphicFramePr/>
                <a:graphic xmlns:a="http://schemas.openxmlformats.org/drawingml/2006/main">
                  <a:graphicData uri="http://schemas.microsoft.com/office/word/2010/wordprocessingShape">
                    <wps:wsp>
                      <wps:cNvSpPr txBox="1"/>
                      <wps:spPr>
                        <a:xfrm>
                          <a:off x="0" y="0"/>
                          <a:ext cx="6035675" cy="635"/>
                        </a:xfrm>
                        <a:prstGeom prst="rect">
                          <a:avLst/>
                        </a:prstGeom>
                        <a:solidFill>
                          <a:prstClr val="white"/>
                        </a:solidFill>
                        <a:ln>
                          <a:noFill/>
                        </a:ln>
                      </wps:spPr>
                      <wps:txbx>
                        <w:txbxContent>
                          <w:p w:rsidR="00082093" w:rsidP="000F1936" w:rsidRDefault="00082093" w14:paraId="28EE575E" w14:textId="0430BE90">
                            <w:pPr>
                              <w:pStyle w:val="Bijschrift"/>
                              <w:jc w:val="center"/>
                              <w:rPr>
                                <w:noProof/>
                              </w:rPr>
                            </w:pPr>
                            <w:r>
                              <w:t xml:space="preserve">Figuur </w:t>
                            </w:r>
                            <w:r>
                              <w:fldChar w:fldCharType="begin"/>
                            </w:r>
                            <w:r>
                              <w:instrText>SEQ Figuur \* ARABIC</w:instrText>
                            </w:r>
                            <w:r>
                              <w:fldChar w:fldCharType="separate"/>
                            </w:r>
                            <w:r>
                              <w:rPr>
                                <w:noProof/>
                              </w:rPr>
                              <w:t>23</w:t>
                            </w:r>
                            <w:r>
                              <w:fldChar w:fldCharType="end"/>
                            </w:r>
                            <w:r>
                              <w:tab/>
                            </w:r>
                            <w:r>
                              <w:t xml:space="preserve">  Gegevens op formulier aanpassen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51815FA">
              <v:shape id="Tekstvak 35" style="position:absolute;margin-left:424.05pt;margin-top:234.85pt;width:475.25pt;height:.05pt;z-index:251658249;visibility:visible;mso-wrap-style:square;mso-wrap-distance-left:9pt;mso-wrap-distance-top:0;mso-wrap-distance-right:9pt;mso-wrap-distance-bottom:0;mso-position-horizontal:right;mso-position-horizontal-relative:margin;mso-position-vertical:absolute;mso-position-vertical-relative:text;v-text-anchor:top" o:spid="_x0000_s105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" w14:anchorId="4C0BBD9C">
                <v:textbox style="mso-fit-shape-to-text:t" inset="0,0,0,0">
                  <w:txbxContent>
                    <w:p w:rsidR="00082093" w:rsidP="000F1936" w:rsidRDefault="00082093" w14:paraId="28ED0A25" w14:textId="0430BE90">
                      <w:pPr>
                        <w:pStyle w:val="Bijschrift"/>
                        <w:jc w:val="center"/>
                        <w:rPr>
                          <w:noProof/>
                        </w:rPr>
                      </w:pPr>
                      <w:r>
                        <w:t xml:space="preserve">Figuur </w:t>
                      </w:r>
                      <w:r>
                        <w:fldChar w:fldCharType="begin"/>
                      </w:r>
                      <w:r>
                        <w:instrText>SEQ Figuur \* ARABIC</w:instrText>
                      </w:r>
                      <w:r>
                        <w:fldChar w:fldCharType="separate"/>
                      </w:r>
                      <w:r>
                        <w:rPr>
                          <w:noProof/>
                        </w:rPr>
                        <w:t>23</w:t>
                      </w:r>
                      <w:r>
                        <w:fldChar w:fldCharType="end"/>
                      </w:r>
                      <w:r>
                        <w:tab/>
                      </w:r>
                      <w:r>
                        <w:t xml:space="preserve">  Gegevens op formulier aanpassen</w:t>
                      </w:r>
                    </w:p>
                  </w:txbxContent>
                </v:textbox>
                <w10:wrap type="topAndBottom" anchorx="margin"/>
              </v:shape>
            </w:pict>
          </mc:Fallback>
        </mc:AlternateContent>
      </w:r>
      <w:r w:rsidR="000F1936">
        <w:t xml:space="preserve">In het veld onder Expressie </w:t>
      </w:r>
      <w:r>
        <w:t>komt een rode regel erbij. De zwarte regels zijn de oude.</w:t>
      </w:r>
    </w:p>
    <w:p w:rsidR="000F1936" w:rsidP="00EE5344" w:rsidRDefault="000F1936" w14:paraId="0EBF9ECD" w14:textId="25B800BE">
      <w:r>
        <w:t>De gegevens moeten eerst worden opgeslagen met knop opslaan (</w:t>
      </w:r>
      <w:r w:rsidRPr="7ADF17C2">
        <w:rPr>
          <w:b/>
          <w:bCs/>
          <w:color w:val="FF0000"/>
        </w:rPr>
        <w:t>2</w:t>
      </w:r>
      <w:r>
        <w:t xml:space="preserve">). </w:t>
      </w:r>
    </w:p>
    <w:p w:rsidR="000F1936" w:rsidP="00EE5344" w:rsidRDefault="000F1936" w14:paraId="4487D83B" w14:textId="25B800BE">
      <w:r>
        <w:t xml:space="preserve">Wanneer </w:t>
      </w:r>
      <w:r w:rsidR="00066E59">
        <w:t>je dit vergeet, en nogmaals op bewerken klikt, verschijnt een pop-up met de mogelijkheid om alsnog op te slaan.</w:t>
      </w:r>
    </w:p>
    <w:p w:rsidR="00066E59" w:rsidP="00EE5344" w:rsidRDefault="00066E59" w14:paraId="0F92960A" w14:textId="25B800BE">
      <w:r>
        <w:t>Ook is het mogelijk om meerdere formulieren te hebben, door een tweede maal op Gegevens toevoegen (2) te klikken en gegevens toe te voegen.</w:t>
      </w:r>
    </w:p>
    <w:p w:rsidR="00066E59" w:rsidP="00EE5344" w:rsidRDefault="00066E59" w14:paraId="0ECC222B" w14:textId="25B800BE">
      <w:r>
        <w:t>Deze kunnen ook weer weggegooid worden met het prullenbakknopje (</w:t>
      </w:r>
      <w:r w:rsidRPr="7ADF17C2">
        <w:rPr>
          <w:b/>
          <w:bCs/>
          <w:color w:val="FF0000"/>
        </w:rPr>
        <w:t>4</w:t>
      </w:r>
      <w:r>
        <w:t>)</w:t>
      </w:r>
    </w:p>
    <w:p w:rsidR="00066E59" w:rsidP="00EE5344" w:rsidRDefault="00066E59" w14:paraId="22DD88A0" w14:textId="25B800BE"/>
    <w:p w:rsidR="00066E59" w:rsidP="00EE5344" w:rsidRDefault="00066E59" w14:paraId="20E04E81" w14:textId="25B800BE">
      <w:r>
        <w:t>TIP:</w:t>
      </w:r>
    </w:p>
    <w:p w:rsidR="00066E59" w:rsidP="00EE5344" w:rsidRDefault="00066E59" w14:paraId="330C4777" w14:textId="25B800BE">
      <w:r>
        <w:t>Het werken met formulieren is foutgevoelig. Er wordt een koppeling gemaakt tussen een tabel en het object.</w:t>
      </w:r>
    </w:p>
    <w:p w:rsidR="00066E59" w:rsidP="00EE5344" w:rsidRDefault="00066E59" w14:paraId="7D03DD7C" w14:textId="25B800BE">
      <w:r>
        <w:t>Door de tabel niet goed op te slaan (nog in bewerkmodus of met rode tekst) kan de koppeling niet goed werken en geeft QGis foutmeldingen.</w:t>
      </w:r>
    </w:p>
    <w:p w:rsidR="00066E59" w:rsidP="00EE5344" w:rsidRDefault="00066E59" w14:paraId="320A4ECE" w14:textId="25B800BE">
      <w:r>
        <w:t>Zorg er dus voor zo min mogelijk te moeten veranderen in de formulieren en maak er geen meerdere aan om het overzicht te behouden.</w:t>
      </w:r>
    </w:p>
    <w:p w:rsidR="000E4DD2" w:rsidP="00EE5344" w:rsidRDefault="000E4DD2" w14:paraId="5498E125" w14:textId="25B800BE">
      <w:r>
        <w:br w:type="page"/>
      </w:r>
    </w:p>
    <w:p w:rsidR="00041266" w:rsidP="00865387" w:rsidRDefault="00AC138B" w14:paraId="2A07F427" w14:textId="0587B54E">
      <w:pPr>
        <w:pStyle w:val="Kop1"/>
        <w:numPr>
          <w:ilvl w:val="0"/>
          <w:numId w:val="5"/>
        </w:numPr>
        <w:ind w:left="0" w:firstLine="0"/>
      </w:pPr>
      <w:bookmarkStart w:name="_Toc109741850" w:id="46"/>
      <w:bookmarkStart w:name="_Toc109895940" w:id="47"/>
      <w:r>
        <w:lastRenderedPageBreak/>
        <w:t xml:space="preserve">Bijlage </w:t>
      </w:r>
      <w:r w:rsidR="00041266">
        <w:t>PDF – PNG inlezen in Qgis</w:t>
      </w:r>
      <w:bookmarkEnd w:id="46"/>
      <w:bookmarkEnd w:id="47"/>
      <w:r w:rsidR="00041266">
        <w:t xml:space="preserve"> </w:t>
      </w:r>
      <w:r>
        <w:br/>
      </w:r>
    </w:p>
    <w:p w:rsidR="00041266" w:rsidP="00041266" w:rsidRDefault="00041266" w14:paraId="225E7FA2" w14:textId="7DE4C9A8">
      <w:pPr>
        <w:pStyle w:val="Lijstalinea"/>
        <w:ind w:left="360"/>
      </w:pPr>
      <w:r>
        <w:t>Als je een kaart aangeleverd hebt gekregen in PDF vorm of PNG/JPEG kun je deze ook als kaartlaag inlezen in Qgis.</w:t>
      </w:r>
    </w:p>
    <w:p w:rsidR="00041266" w:rsidP="00041266" w:rsidRDefault="00041266" w14:paraId="1E53372E" w14:textId="77777777">
      <w:pPr>
        <w:pStyle w:val="Geenafstand"/>
        <w:ind w:left="360"/>
      </w:pPr>
      <w:r>
        <w:t>Via onderstaand stappenplan is dit uit te voeren.</w:t>
      </w:r>
    </w:p>
    <w:p w:rsidRPr="00A12BEE" w:rsidR="00041266" w:rsidP="00041266" w:rsidRDefault="00041266" w14:paraId="244E4C1C" w14:textId="3BEC6ED3">
      <w:pPr>
        <w:pStyle w:val="Geenafstand"/>
        <w:ind w:left="720"/>
      </w:pPr>
      <w:r>
        <w:t>.</w:t>
      </w:r>
    </w:p>
    <w:p w:rsidR="00041266" w:rsidP="00041266" w:rsidRDefault="737DA96B" w14:paraId="559EBFA7" w14:textId="454DBD29">
      <w:pPr>
        <w:pStyle w:val="Lijstalinea"/>
        <w:numPr>
          <w:ilvl w:val="0"/>
          <w:numId w:val="15"/>
        </w:numPr>
      </w:pPr>
      <w:r>
        <w:t>Selecteer eerst op de gebruikelijke manier het object binnen Qgis waarvan je een PDF                                      of PNG/JPEG hebt gekregen.</w:t>
      </w:r>
    </w:p>
    <w:p w:rsidR="00041266" w:rsidP="00041266" w:rsidRDefault="00041266" w14:paraId="525E9A3F" w14:textId="77777777">
      <w:pPr>
        <w:pStyle w:val="Lijstalinea"/>
        <w:ind w:left="360"/>
      </w:pPr>
    </w:p>
    <w:p w:rsidRPr="00041266" w:rsidR="00041266" w:rsidP="00041266" w:rsidRDefault="00041266" w14:paraId="6ACA8458" w14:textId="1F47B938">
      <w:pPr>
        <w:pStyle w:val="Lijstalinea"/>
        <w:numPr>
          <w:ilvl w:val="0"/>
          <w:numId w:val="15"/>
        </w:numPr>
      </w:pPr>
      <w:r>
        <w:t xml:space="preserve">Klik in de menubalk op </w:t>
      </w:r>
      <w:r w:rsidRPr="00041266">
        <w:rPr>
          <w:b/>
          <w:bCs/>
          <w:i/>
          <w:iCs/>
        </w:rPr>
        <w:t>Raster</w:t>
      </w:r>
      <w:r>
        <w:t xml:space="preserve"> en dan </w:t>
      </w:r>
      <w:r w:rsidRPr="00041266">
        <w:rPr>
          <w:b/>
          <w:bCs/>
          <w:i/>
          <w:iCs/>
        </w:rPr>
        <w:t>Georeferencer</w:t>
      </w:r>
    </w:p>
    <w:p w:rsidR="00041266" w:rsidP="00041266" w:rsidRDefault="00041266" w14:paraId="1D994D46" w14:textId="77777777">
      <w:pPr>
        <w:pStyle w:val="Lijstalinea"/>
        <w:ind w:left="360"/>
      </w:pPr>
    </w:p>
    <w:p w:rsidR="00041266" w:rsidP="00041266" w:rsidRDefault="00041266" w14:paraId="11BD73DE" w14:textId="77777777">
      <w:pPr>
        <w:jc w:val="center"/>
      </w:pPr>
      <w:r>
        <w:rPr>
          <w:noProof/>
        </w:rPr>
        <w:drawing>
          <wp:inline distT="0" distB="0" distL="0" distR="0" wp14:anchorId="7927668D" wp14:editId="545EB3AF">
            <wp:extent cx="3541318" cy="1101588"/>
            <wp:effectExtent l="0" t="0" r="2540" b="3810"/>
            <wp:docPr id="401775591" name="Afbeelding 40177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9323" cy="1116521"/>
                    </a:xfrm>
                    <a:prstGeom prst="rect">
                      <a:avLst/>
                    </a:prstGeom>
                    <a:noFill/>
                    <a:ln>
                      <a:noFill/>
                    </a:ln>
                  </pic:spPr>
                </pic:pic>
              </a:graphicData>
            </a:graphic>
          </wp:inline>
        </w:drawing>
      </w:r>
    </w:p>
    <w:p w:rsidR="00041266" w:rsidP="00041266" w:rsidRDefault="00041266" w14:paraId="3A5EFBB4" w14:textId="77777777">
      <w:pPr>
        <w:pStyle w:val="Lijstalinea"/>
      </w:pPr>
    </w:p>
    <w:p w:rsidR="00041266" w:rsidP="00F324E5" w:rsidRDefault="737DA96B" w14:paraId="2B4CCA6D" w14:textId="54C12BE3">
      <w:pPr>
        <w:pStyle w:val="Lijstalinea"/>
        <w:numPr>
          <w:ilvl w:val="0"/>
          <w:numId w:val="15"/>
        </w:numPr>
      </w:pPr>
      <w:r>
        <w:t xml:space="preserve">Klik in de het nieuw geopende scherm van de Georeferencer op het icoontje (Dambordje) onder Bestand. </w:t>
      </w:r>
    </w:p>
    <w:p w:rsidR="00041266" w:rsidP="00041266" w:rsidRDefault="00041266" w14:paraId="3BFE7AF5" w14:textId="77777777">
      <w:pPr>
        <w:jc w:val="center"/>
      </w:pPr>
      <w:r>
        <w:rPr>
          <w:noProof/>
        </w:rPr>
        <w:drawing>
          <wp:inline distT="0" distB="0" distL="0" distR="0" wp14:anchorId="570261CA" wp14:editId="50202700">
            <wp:extent cx="711099" cy="623471"/>
            <wp:effectExtent l="0" t="0" r="0" b="5715"/>
            <wp:docPr id="401775593" name="Afbeelding 40177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4905" cy="626808"/>
                    </a:xfrm>
                    <a:prstGeom prst="rect">
                      <a:avLst/>
                    </a:prstGeom>
                    <a:noFill/>
                    <a:ln>
                      <a:noFill/>
                    </a:ln>
                  </pic:spPr>
                </pic:pic>
              </a:graphicData>
            </a:graphic>
          </wp:inline>
        </w:drawing>
      </w:r>
    </w:p>
    <w:p w:rsidR="007C74A1" w:rsidP="00041266" w:rsidRDefault="00041266" w14:paraId="0B9B35AC" w14:textId="472E2CC3">
      <w:pPr>
        <w:pStyle w:val="Lijstalinea"/>
        <w:ind w:left="360"/>
      </w:pPr>
      <w:r>
        <w:t xml:space="preserve">Er opent weer een schermpje waar je het betreffende </w:t>
      </w:r>
      <w:r w:rsidR="007C74A1">
        <w:t>pdf-</w:t>
      </w:r>
      <w:r>
        <w:t xml:space="preserve">bestand in kan opzoeken en selecteren. </w:t>
      </w:r>
    </w:p>
    <w:p w:rsidRPr="007C74A1" w:rsidR="007C74A1" w:rsidP="00041266" w:rsidRDefault="007C74A1" w14:paraId="5EEA119B" w14:textId="0418607B">
      <w:pPr>
        <w:pStyle w:val="Lijstalinea"/>
        <w:ind w:left="360"/>
        <w:rPr>
          <w:i/>
        </w:rPr>
      </w:pPr>
      <w:r w:rsidRPr="007C74A1">
        <w:rPr>
          <w:i/>
        </w:rPr>
        <w:t>Voor de VRK: Let op: bestand moet in je eigen omgeving staan en niet in flexwerken.</w:t>
      </w:r>
    </w:p>
    <w:p w:rsidR="00041266" w:rsidP="00041266" w:rsidRDefault="007C74A1" w14:paraId="2CBFEE29" w14:textId="154E8E33">
      <w:pPr>
        <w:pStyle w:val="Lijstalinea"/>
        <w:ind w:left="360"/>
      </w:pPr>
      <w:r>
        <w:t>Selecteer</w:t>
      </w:r>
      <w:r w:rsidR="00041266">
        <w:t xml:space="preserve"> het bestand </w:t>
      </w:r>
      <w:r>
        <w:t xml:space="preserve">en het </w:t>
      </w:r>
      <w:r w:rsidR="00041266">
        <w:t>zal worden geladen in het scherm van de Georeferencer.</w:t>
      </w:r>
    </w:p>
    <w:p w:rsidR="00041266" w:rsidP="00041266" w:rsidRDefault="00041266" w14:paraId="7705F243" w14:textId="77777777">
      <w:pPr>
        <w:pStyle w:val="Lijstalinea"/>
        <w:ind w:left="360"/>
      </w:pPr>
    </w:p>
    <w:p w:rsidR="00041266" w:rsidP="00041266" w:rsidRDefault="00041266" w14:paraId="5A20569C" w14:textId="77777777">
      <w:pPr>
        <w:pStyle w:val="Lijstalinea"/>
        <w:numPr>
          <w:ilvl w:val="0"/>
          <w:numId w:val="15"/>
        </w:numPr>
      </w:pPr>
      <w:r>
        <w:t xml:space="preserve">Klik nu binnen het bestand op een (hoek)punt om een herkenbaar punt te markeren. Zodra je dat hebt gedaan komt er een schermpje in beeld met de vraag om de XY coördinaten hiervan in te vullen. Klik dan op de knop </w:t>
      </w:r>
      <w:r w:rsidRPr="00041266">
        <w:rPr>
          <w:bCs/>
          <w:i/>
          <w:iCs/>
        </w:rPr>
        <w:t>Van kaartvenster</w:t>
      </w:r>
      <w:r>
        <w:t>. Hiermee ga je terug naar het object in Qgis.</w:t>
      </w:r>
    </w:p>
    <w:p w:rsidR="00041266" w:rsidP="00041266" w:rsidRDefault="00041266" w14:paraId="25A795F6" w14:textId="77777777">
      <w:pPr>
        <w:jc w:val="center"/>
      </w:pPr>
      <w:r>
        <w:rPr>
          <w:noProof/>
        </w:rPr>
        <w:drawing>
          <wp:inline distT="0" distB="0" distL="0" distR="0" wp14:anchorId="549228D3" wp14:editId="7C851073">
            <wp:extent cx="2547635" cy="1168032"/>
            <wp:effectExtent l="0" t="0" r="5080" b="0"/>
            <wp:docPr id="401775604" name="Afbeelding 40177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85678" cy="1185474"/>
                    </a:xfrm>
                    <a:prstGeom prst="rect">
                      <a:avLst/>
                    </a:prstGeom>
                    <a:noFill/>
                    <a:ln>
                      <a:noFill/>
                    </a:ln>
                  </pic:spPr>
                </pic:pic>
              </a:graphicData>
            </a:graphic>
          </wp:inline>
        </w:drawing>
      </w:r>
    </w:p>
    <w:p w:rsidR="00041266" w:rsidP="00041266" w:rsidRDefault="00041266" w14:paraId="75F511CF" w14:textId="77777777">
      <w:pPr>
        <w:pStyle w:val="Lijstalinea"/>
        <w:ind w:left="360"/>
      </w:pPr>
    </w:p>
    <w:p w:rsidR="00041266" w:rsidP="00041266" w:rsidRDefault="001F669A" w14:paraId="05B3B988" w14:textId="446D83F0">
      <w:pPr>
        <w:pStyle w:val="Lijstalinea"/>
        <w:numPr>
          <w:ilvl w:val="0"/>
          <w:numId w:val="15"/>
        </w:numPr>
      </w:pPr>
      <w:r>
        <w:t>Klik in QG</w:t>
      </w:r>
      <w:r w:rsidR="00041266">
        <w:t>is bij het object op dezelfde plek van het pand waar je net ook het punt hebt gemarkeerd. De coördinaten worden dan gevuld.</w:t>
      </w:r>
    </w:p>
    <w:p w:rsidR="00041266" w:rsidP="00041266" w:rsidRDefault="00041266" w14:paraId="205B4A59" w14:textId="17AECA5E">
      <w:pPr>
        <w:jc w:val="center"/>
      </w:pPr>
      <w:r>
        <w:rPr>
          <w:noProof/>
        </w:rPr>
        <w:lastRenderedPageBreak/>
        <w:drawing>
          <wp:inline distT="0" distB="0" distL="0" distR="0" wp14:anchorId="3DEBD35F" wp14:editId="17D509BC">
            <wp:extent cx="2526493" cy="1169143"/>
            <wp:effectExtent l="0" t="0" r="7620" b="0"/>
            <wp:docPr id="401775605" name="Afbeelding 40177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54138" cy="1181936"/>
                    </a:xfrm>
                    <a:prstGeom prst="rect">
                      <a:avLst/>
                    </a:prstGeom>
                    <a:noFill/>
                    <a:ln>
                      <a:noFill/>
                    </a:ln>
                  </pic:spPr>
                </pic:pic>
              </a:graphicData>
            </a:graphic>
          </wp:inline>
        </w:drawing>
      </w:r>
    </w:p>
    <w:p w:rsidR="00041266" w:rsidP="00041266" w:rsidRDefault="00041266" w14:paraId="2930B870" w14:textId="5B551AFA">
      <w:pPr>
        <w:pStyle w:val="Lijstalinea"/>
        <w:numPr>
          <w:ilvl w:val="0"/>
          <w:numId w:val="15"/>
        </w:numPr>
      </w:pPr>
      <w:r>
        <w:t>Klik op OK.</w:t>
      </w:r>
    </w:p>
    <w:p w:rsidR="00041266" w:rsidP="00041266" w:rsidRDefault="00041266" w14:paraId="4D2071C2" w14:textId="231C980D">
      <w:pPr>
        <w:jc w:val="center"/>
      </w:pPr>
    </w:p>
    <w:p w:rsidR="00041266" w:rsidP="00041266" w:rsidRDefault="00041266" w14:paraId="70B90DD8" w14:textId="77777777">
      <w:pPr>
        <w:pStyle w:val="Lijstalinea"/>
        <w:numPr>
          <w:ilvl w:val="0"/>
          <w:numId w:val="15"/>
        </w:numPr>
      </w:pPr>
      <w:r>
        <w:t>Herhaal deze stappen (punten markeren) voor nog 3 (hoek)punten.</w:t>
      </w:r>
    </w:p>
    <w:p w:rsidR="00041266" w:rsidP="00041266" w:rsidRDefault="00041266" w14:paraId="166DF3EF" w14:textId="77777777">
      <w:pPr>
        <w:pStyle w:val="Geenafstand"/>
      </w:pPr>
    </w:p>
    <w:p w:rsidRPr="00041266" w:rsidR="00041266" w:rsidP="00041266" w:rsidRDefault="00041266" w14:paraId="1333DD5C" w14:textId="77777777">
      <w:pPr>
        <w:pStyle w:val="Geenafstand"/>
        <w:numPr>
          <w:ilvl w:val="0"/>
          <w:numId w:val="15"/>
        </w:numPr>
      </w:pPr>
      <w:r w:rsidRPr="00041266">
        <w:t>Druk daarna op de “</w:t>
      </w:r>
      <w:r w:rsidRPr="00041266">
        <w:rPr>
          <w:bCs/>
          <w:i/>
          <w:iCs/>
        </w:rPr>
        <w:t>Play knop</w:t>
      </w:r>
      <w:r w:rsidRPr="00041266">
        <w:t xml:space="preserve">”. </w:t>
      </w:r>
    </w:p>
    <w:p w:rsidR="00041266" w:rsidP="00041266" w:rsidRDefault="00041266" w14:paraId="47BFDB7A" w14:textId="77777777">
      <w:pPr>
        <w:pStyle w:val="Geenafstand"/>
        <w:jc w:val="center"/>
      </w:pPr>
      <w:r>
        <w:rPr>
          <w:noProof/>
        </w:rPr>
        <w:drawing>
          <wp:inline distT="0" distB="0" distL="0" distR="0" wp14:anchorId="3576F6F2" wp14:editId="62E331CF">
            <wp:extent cx="1206542" cy="644205"/>
            <wp:effectExtent l="0" t="0" r="0" b="3810"/>
            <wp:docPr id="401775606" name="Afbeelding 40177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20159" cy="651476"/>
                    </a:xfrm>
                    <a:prstGeom prst="rect">
                      <a:avLst/>
                    </a:prstGeom>
                    <a:noFill/>
                    <a:ln>
                      <a:noFill/>
                    </a:ln>
                  </pic:spPr>
                </pic:pic>
              </a:graphicData>
            </a:graphic>
          </wp:inline>
        </w:drawing>
      </w:r>
    </w:p>
    <w:p w:rsidR="00041266" w:rsidP="00041266" w:rsidRDefault="00041266" w14:paraId="2653B4FC" w14:textId="77777777">
      <w:pPr>
        <w:pStyle w:val="Geenafstand"/>
        <w:ind w:left="360"/>
      </w:pPr>
    </w:p>
    <w:p w:rsidR="00041266" w:rsidP="00041266" w:rsidRDefault="00041266" w14:paraId="7452DCF8" w14:textId="77777777">
      <w:pPr>
        <w:pStyle w:val="Geenafstand"/>
        <w:numPr>
          <w:ilvl w:val="0"/>
          <w:numId w:val="15"/>
        </w:numPr>
      </w:pPr>
      <w:r>
        <w:t xml:space="preserve">Klik in het volgende schermpje op </w:t>
      </w:r>
      <w:r w:rsidRPr="003961AA">
        <w:rPr>
          <w:b/>
          <w:bCs/>
          <w:i/>
          <w:iCs/>
        </w:rPr>
        <w:t>OK</w:t>
      </w:r>
      <w:r>
        <w:t>.</w:t>
      </w:r>
    </w:p>
    <w:p w:rsidR="00041266" w:rsidP="00041266" w:rsidRDefault="00041266" w14:paraId="29F4037E" w14:textId="77777777">
      <w:pPr>
        <w:pStyle w:val="Geenafstand"/>
        <w:jc w:val="center"/>
      </w:pPr>
      <w:r>
        <w:rPr>
          <w:noProof/>
        </w:rPr>
        <w:drawing>
          <wp:inline distT="0" distB="0" distL="0" distR="0" wp14:anchorId="1EE42652" wp14:editId="40FABB19">
            <wp:extent cx="1320269" cy="829860"/>
            <wp:effectExtent l="0" t="0" r="0" b="8890"/>
            <wp:docPr id="401775607" name="Afbeelding 40177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28969" cy="835329"/>
                    </a:xfrm>
                    <a:prstGeom prst="rect">
                      <a:avLst/>
                    </a:prstGeom>
                    <a:noFill/>
                    <a:ln>
                      <a:noFill/>
                    </a:ln>
                  </pic:spPr>
                </pic:pic>
              </a:graphicData>
            </a:graphic>
          </wp:inline>
        </w:drawing>
      </w:r>
    </w:p>
    <w:p w:rsidR="00041266" w:rsidP="00041266" w:rsidRDefault="00041266" w14:paraId="1136B3BF" w14:textId="77777777">
      <w:pPr>
        <w:pStyle w:val="Geenafstand"/>
        <w:ind w:left="360"/>
      </w:pPr>
    </w:p>
    <w:p w:rsidR="00041266" w:rsidP="00041266" w:rsidRDefault="00041266" w14:paraId="7A9A57FC" w14:textId="3CEF868A">
      <w:pPr>
        <w:pStyle w:val="Geenafstand"/>
        <w:numPr>
          <w:ilvl w:val="0"/>
          <w:numId w:val="15"/>
        </w:numPr>
      </w:pPr>
      <w:r>
        <w:t xml:space="preserve">Neem onderstaande instellingen over voor de transformatie en klik daarna op </w:t>
      </w:r>
      <w:r w:rsidRPr="5A6EA111">
        <w:rPr>
          <w:b/>
          <w:bCs/>
          <w:i/>
          <w:iCs/>
        </w:rPr>
        <w:t>OK</w:t>
      </w:r>
      <w:r>
        <w:t>.</w:t>
      </w:r>
    </w:p>
    <w:p w:rsidR="00EA636C" w:rsidP="00EA636C" w:rsidRDefault="00EA636C" w14:paraId="1FAD5674" w14:textId="77777777">
      <w:pPr>
        <w:pStyle w:val="Geenafstand"/>
        <w:ind w:left="360"/>
      </w:pPr>
    </w:p>
    <w:p w:rsidR="00041266" w:rsidP="00EA636C" w:rsidRDefault="00041266" w14:paraId="0E2E6832" w14:textId="45CB3497">
      <w:pPr>
        <w:pStyle w:val="Geenafstand"/>
        <w:ind w:left="360"/>
      </w:pPr>
      <w:r>
        <w:t xml:space="preserve">Mocht je een keer een foutmelding krijgen "transformatie is niet oplosbaar, probeer dan een ander transformatie type, bijv. </w:t>
      </w:r>
      <w:r w:rsidRPr="5A6EA111">
        <w:t>Thin Plate Spline (TPS).</w:t>
      </w:r>
    </w:p>
    <w:p w:rsidR="00041266" w:rsidP="00EA636C" w:rsidRDefault="00041266" w14:paraId="255FED34" w14:textId="4427B83D">
      <w:pPr>
        <w:pStyle w:val="Geenafstand"/>
      </w:pPr>
    </w:p>
    <w:p w:rsidR="00EA636C" w:rsidP="00EA636C" w:rsidRDefault="00EA636C" w14:paraId="42D3DC98" w14:textId="77777777">
      <w:pPr>
        <w:pStyle w:val="Geenafstand"/>
      </w:pPr>
    </w:p>
    <w:p w:rsidR="00041266" w:rsidP="00EA636C" w:rsidRDefault="00041266" w14:paraId="6C1BAFB7" w14:textId="77777777">
      <w:pPr>
        <w:jc w:val="center"/>
      </w:pPr>
      <w:r>
        <w:rPr>
          <w:noProof/>
        </w:rPr>
        <w:lastRenderedPageBreak/>
        <w:drawing>
          <wp:inline distT="0" distB="0" distL="0" distR="0" wp14:anchorId="37751882" wp14:editId="6DE8934F">
            <wp:extent cx="2739612" cy="3911306"/>
            <wp:effectExtent l="0" t="0" r="3810" b="0"/>
            <wp:docPr id="401775608" name="Afbeelding 40177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6552" cy="3921214"/>
                    </a:xfrm>
                    <a:prstGeom prst="rect">
                      <a:avLst/>
                    </a:prstGeom>
                    <a:noFill/>
                    <a:ln>
                      <a:noFill/>
                    </a:ln>
                  </pic:spPr>
                </pic:pic>
              </a:graphicData>
            </a:graphic>
          </wp:inline>
        </w:drawing>
      </w:r>
    </w:p>
    <w:p w:rsidR="00127710" w:rsidP="00127710" w:rsidRDefault="00127710" w14:paraId="7A82873B" w14:textId="77777777">
      <w:pPr>
        <w:pStyle w:val="Lijstalinea"/>
        <w:ind w:left="360"/>
      </w:pPr>
    </w:p>
    <w:p w:rsidR="00041266" w:rsidP="00127710" w:rsidRDefault="00041266" w14:paraId="5AC53A38" w14:textId="64A3C9D3">
      <w:pPr>
        <w:pStyle w:val="Lijstalinea"/>
        <w:ind w:left="360"/>
      </w:pPr>
      <w:r>
        <w:t>Na de uitvoering zal er worden weergegeven hoeveel afwijking in pixels hij heeft ten opzichte van het origineel. In de kolom Residu (pixels) staat dit weergegeven. Achter het getal staat in onderstaande afbeelding -08, dat houdt in tot de macht -08. Dus een hele kleine afwijking.</w:t>
      </w:r>
    </w:p>
    <w:p w:rsidR="00041266" w:rsidP="00F324E5" w:rsidRDefault="00041266" w14:paraId="5B575248" w14:textId="77777777">
      <w:r>
        <w:rPr>
          <w:noProof/>
        </w:rPr>
        <w:drawing>
          <wp:inline distT="0" distB="0" distL="0" distR="0" wp14:anchorId="28535401" wp14:editId="0E6826C1">
            <wp:extent cx="5756275" cy="1168400"/>
            <wp:effectExtent l="0" t="0" r="0" b="0"/>
            <wp:docPr id="401775609" name="Afbeelding 40177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275" cy="1168400"/>
                    </a:xfrm>
                    <a:prstGeom prst="rect">
                      <a:avLst/>
                    </a:prstGeom>
                    <a:noFill/>
                    <a:ln>
                      <a:noFill/>
                    </a:ln>
                  </pic:spPr>
                </pic:pic>
              </a:graphicData>
            </a:graphic>
          </wp:inline>
        </w:drawing>
      </w:r>
    </w:p>
    <w:p w:rsidR="00041266" w:rsidP="00041266" w:rsidRDefault="00041266" w14:paraId="3FFC6920" w14:textId="75E5ABBB">
      <w:pPr>
        <w:pStyle w:val="Lijstalinea"/>
        <w:numPr>
          <w:ilvl w:val="0"/>
          <w:numId w:val="15"/>
        </w:numPr>
      </w:pPr>
      <w:r>
        <w:t>Klik nu nogmaals op de “</w:t>
      </w:r>
      <w:r w:rsidRPr="00041266">
        <w:rPr>
          <w:b/>
          <w:bCs/>
          <w:i/>
          <w:iCs/>
        </w:rPr>
        <w:t>Play knop</w:t>
      </w:r>
      <w:r>
        <w:t>”</w:t>
      </w:r>
      <w:r w:rsidR="001F669A">
        <w:t xml:space="preserve"> </w:t>
      </w:r>
      <w:r w:rsidR="001F669A">
        <w:rPr>
          <w:noProof/>
        </w:rPr>
        <w:drawing>
          <wp:inline distT="0" distB="0" distL="0" distR="0" wp14:anchorId="06FA128F" wp14:editId="4CA360B3">
            <wp:extent cx="304800" cy="304800"/>
            <wp:effectExtent l="0" t="0" r="0" b="0"/>
            <wp:docPr id="523006887" name="Afbeelding 523006887" descr="Afbeeldingsresultaten voor 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ten voor play butt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t>. De afbeelding wordt dan als kaartlaag in Qgis geladen en op de juiste manier geroteerd zodat hij precies past op het object. Je kunt nu het scherm van de Georeferencer sluiten door op het kruisje te klikken. Bij de vraag of je de GCP punten wil bewaren, hoeft dat niet (Discard).</w:t>
      </w:r>
    </w:p>
    <w:p w:rsidR="007B7C55" w:rsidP="00041266" w:rsidRDefault="283E20EB" w14:paraId="5D0CCEB7" w14:textId="0B6E27D0">
      <w:pPr>
        <w:pStyle w:val="Geenafstand"/>
        <w:numPr>
          <w:ilvl w:val="0"/>
          <w:numId w:val="15"/>
        </w:numPr>
      </w:pPr>
      <w:r>
        <w:t xml:space="preserve">Klik nu in Qgis bij de net aangemaakte kaartlaag </w:t>
      </w:r>
      <w:r w:rsidR="007B7C55">
        <w:t>(zie afbeelding)</w:t>
      </w:r>
      <w:r w:rsidR="7B8C47E9">
        <w:t xml:space="preserve"> </w:t>
      </w:r>
      <w:r w:rsidR="007B7C55">
        <w:t xml:space="preserve">met de rechtermuisknop en kies voor  </w:t>
      </w:r>
      <w:r>
        <w:t>Eigenschappen</w:t>
      </w:r>
      <w:r w:rsidR="007B7C55">
        <w:t>.</w:t>
      </w:r>
    </w:p>
    <w:p w:rsidR="007B7C55" w:rsidP="007B7C55" w:rsidRDefault="007B7C55" w14:paraId="084DAC0B" w14:textId="64803163">
      <w:pPr>
        <w:pStyle w:val="Geenafstand"/>
      </w:pPr>
    </w:p>
    <w:p w:rsidR="007B7C55" w:rsidP="007B7C55" w:rsidRDefault="007B7C55" w14:paraId="24F39442" w14:textId="0D98099D">
      <w:pPr>
        <w:pStyle w:val="Geenafstand"/>
      </w:pPr>
      <w:r>
        <w:rPr>
          <w:noProof/>
        </w:rPr>
        <w:lastRenderedPageBreak/>
        <mc:AlternateContent>
          <mc:Choice Requires="wps">
            <w:drawing>
              <wp:anchor distT="0" distB="0" distL="114300" distR="114300" simplePos="0" relativeHeight="251658290" behindDoc="0" locked="0" layoutInCell="1" allowOverlap="1" wp14:anchorId="1CB58F8D" wp14:editId="32C1A1C6">
                <wp:simplePos x="0" y="0"/>
                <wp:positionH relativeFrom="column">
                  <wp:posOffset>-19050</wp:posOffset>
                </wp:positionH>
                <wp:positionV relativeFrom="paragraph">
                  <wp:posOffset>1000125</wp:posOffset>
                </wp:positionV>
                <wp:extent cx="2181225" cy="647700"/>
                <wp:effectExtent l="19050" t="19050" r="28575" b="19050"/>
                <wp:wrapNone/>
                <wp:docPr id="523006889" name="Rechthoek 523006889"/>
                <wp:cNvGraphicFramePr/>
                <a:graphic xmlns:a="http://schemas.openxmlformats.org/drawingml/2006/main">
                  <a:graphicData uri="http://schemas.microsoft.com/office/word/2010/wordprocessingShape">
                    <wps:wsp>
                      <wps:cNvSpPr/>
                      <wps:spPr>
                        <a:xfrm>
                          <a:off x="0" y="0"/>
                          <a:ext cx="2181225" cy="647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1557070D">
              <v:rect id="Rechthoek 523006889" style="position:absolute;margin-left:-1.5pt;margin-top:78.75pt;width:171.75pt;height:51pt;z-index:25165829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6413BD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"/>
            </w:pict>
          </mc:Fallback>
        </mc:AlternateContent>
      </w:r>
      <w:r>
        <w:rPr>
          <w:noProof/>
        </w:rPr>
        <w:drawing>
          <wp:inline distT="0" distB="0" distL="0" distR="0" wp14:anchorId="711880A5" wp14:editId="4967EE3D">
            <wp:extent cx="2414491" cy="4105275"/>
            <wp:effectExtent l="0" t="0" r="5080" b="0"/>
            <wp:docPr id="523006888" name="Afbeelding 52300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23323" cy="4120291"/>
                    </a:xfrm>
                    <a:prstGeom prst="rect">
                      <a:avLst/>
                    </a:prstGeom>
                  </pic:spPr>
                </pic:pic>
              </a:graphicData>
            </a:graphic>
          </wp:inline>
        </w:drawing>
      </w:r>
    </w:p>
    <w:p w:rsidR="007B7C55" w:rsidP="007B7C55" w:rsidRDefault="007B7C55" w14:paraId="48873711" w14:textId="77777777">
      <w:pPr>
        <w:pStyle w:val="Geenafstand"/>
      </w:pPr>
    </w:p>
    <w:p w:rsidR="00041266" w:rsidP="00041266" w:rsidRDefault="007B7C55" w14:paraId="5159C9B7" w14:textId="3F37E9A7">
      <w:pPr>
        <w:pStyle w:val="Geenafstand"/>
        <w:numPr>
          <w:ilvl w:val="0"/>
          <w:numId w:val="15"/>
        </w:numPr>
      </w:pPr>
      <w:r>
        <w:t xml:space="preserve"> P</w:t>
      </w:r>
      <w:r w:rsidR="283E20EB">
        <w:t>as de transparantie aan naar +/- 50 %.</w:t>
      </w:r>
    </w:p>
    <w:p w:rsidR="00041266" w:rsidP="00F324E5" w:rsidRDefault="00041266" w14:paraId="7C9C4A31" w14:textId="77777777">
      <w:pPr>
        <w:pStyle w:val="Geenafstand"/>
        <w:ind w:left="360"/>
      </w:pPr>
    </w:p>
    <w:p w:rsidR="00041266" w:rsidP="00F324E5" w:rsidRDefault="00041266" w14:paraId="12D73C67" w14:textId="77777777">
      <w:pPr>
        <w:pStyle w:val="Geenafstand"/>
        <w:jc w:val="center"/>
      </w:pPr>
      <w:r>
        <w:rPr>
          <w:noProof/>
        </w:rPr>
        <w:drawing>
          <wp:inline distT="0" distB="0" distL="0" distR="0" wp14:anchorId="3516A965" wp14:editId="332B74AD">
            <wp:extent cx="3567746" cy="878063"/>
            <wp:effectExtent l="0" t="0" r="0" b="0"/>
            <wp:docPr id="401775610" name="Afbeelding 40177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7144" cy="885298"/>
                    </a:xfrm>
                    <a:prstGeom prst="rect">
                      <a:avLst/>
                    </a:prstGeom>
                    <a:noFill/>
                    <a:ln>
                      <a:noFill/>
                    </a:ln>
                  </pic:spPr>
                </pic:pic>
              </a:graphicData>
            </a:graphic>
          </wp:inline>
        </w:drawing>
      </w:r>
    </w:p>
    <w:p w:rsidR="00041266" w:rsidP="00F324E5" w:rsidRDefault="00041266" w14:paraId="663505F8" w14:textId="77777777">
      <w:pPr>
        <w:pStyle w:val="Geenafstand"/>
        <w:ind w:left="360"/>
      </w:pPr>
    </w:p>
    <w:p w:rsidR="00041266" w:rsidP="00041266" w:rsidRDefault="00041266" w14:paraId="1B32F109" w14:textId="6697E04B">
      <w:pPr>
        <w:pStyle w:val="Geenafstand"/>
        <w:numPr>
          <w:ilvl w:val="0"/>
          <w:numId w:val="15"/>
        </w:numPr>
      </w:pPr>
      <w:r>
        <w:t>Zet de kaartlaag net boven de laag van de bouwlagen.</w:t>
      </w:r>
      <w:r w:rsidR="007B7C55">
        <w:t xml:space="preserve"> Dit doe je door de laag te selecteren en te slepen naar de juiste plek. NB de lagen staan in laagvolgorde; de onderste laag staat onderaan.</w:t>
      </w:r>
    </w:p>
    <w:p w:rsidRPr="00E66AE7" w:rsidR="00041266" w:rsidP="00F324E5" w:rsidRDefault="00041266" w14:paraId="0C559601" w14:textId="77777777">
      <w:pPr>
        <w:pStyle w:val="Geenafstand"/>
        <w:ind w:left="360"/>
      </w:pPr>
    </w:p>
    <w:p w:rsidR="00041266" w:rsidP="00F324E5" w:rsidRDefault="00041266" w14:paraId="4A684C86" w14:textId="77777777">
      <w:pPr>
        <w:pStyle w:val="Geenafstand"/>
        <w:jc w:val="center"/>
      </w:pPr>
      <w:r w:rsidRPr="00E66AE7">
        <w:rPr>
          <w:noProof/>
        </w:rPr>
        <w:drawing>
          <wp:inline distT="0" distB="0" distL="0" distR="0" wp14:anchorId="1A0A49B0" wp14:editId="2527D483">
            <wp:extent cx="1601522" cy="1917934"/>
            <wp:effectExtent l="0" t="0" r="0" b="6350"/>
            <wp:docPr id="401775611" name="Afbeelding 40177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14778" cy="1933809"/>
                    </a:xfrm>
                    <a:prstGeom prst="rect">
                      <a:avLst/>
                    </a:prstGeom>
                    <a:noFill/>
                    <a:ln>
                      <a:noFill/>
                    </a:ln>
                  </pic:spPr>
                </pic:pic>
              </a:graphicData>
            </a:graphic>
          </wp:inline>
        </w:drawing>
      </w:r>
    </w:p>
    <w:p w:rsidR="00041266" w:rsidP="00F324E5" w:rsidRDefault="00041266" w14:paraId="1E4C984F" w14:textId="77777777">
      <w:pPr>
        <w:pStyle w:val="Geenafstand"/>
        <w:ind w:left="360"/>
      </w:pPr>
    </w:p>
    <w:p w:rsidR="00041266" w:rsidP="00041266" w:rsidRDefault="00041266" w14:paraId="7B7BCA30" w14:textId="77777777">
      <w:pPr>
        <w:pStyle w:val="Geenafstand"/>
        <w:numPr>
          <w:ilvl w:val="0"/>
          <w:numId w:val="15"/>
        </w:numPr>
      </w:pPr>
      <w:r w:rsidRPr="00E66AE7">
        <w:t>Door de transparantie zul je nu beide lagen kunnen zien en kun je de lijnen overnemen uit de afbeelding.</w:t>
      </w:r>
      <w:r>
        <w:t xml:space="preserve"> </w:t>
      </w:r>
    </w:p>
    <w:p w:rsidR="00041266" w:rsidP="00F324E5" w:rsidRDefault="00041266" w14:paraId="57089C2E" w14:textId="77777777">
      <w:pPr>
        <w:pStyle w:val="Geenafstand"/>
        <w:jc w:val="center"/>
      </w:pPr>
      <w:r>
        <w:rPr>
          <w:noProof/>
        </w:rPr>
        <w:lastRenderedPageBreak/>
        <w:drawing>
          <wp:inline distT="0" distB="0" distL="0" distR="0" wp14:anchorId="47945B1C" wp14:editId="041059E5">
            <wp:extent cx="2024643" cy="1574722"/>
            <wp:effectExtent l="0" t="0" r="0" b="6985"/>
            <wp:docPr id="401775612" name="Afbeelding 40177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36948" cy="1584292"/>
                    </a:xfrm>
                    <a:prstGeom prst="rect">
                      <a:avLst/>
                    </a:prstGeom>
                    <a:noFill/>
                    <a:ln>
                      <a:noFill/>
                    </a:ln>
                  </pic:spPr>
                </pic:pic>
              </a:graphicData>
            </a:graphic>
          </wp:inline>
        </w:drawing>
      </w:r>
    </w:p>
    <w:p w:rsidR="00041266" w:rsidP="00F324E5" w:rsidRDefault="00041266" w14:paraId="005C7D96" w14:textId="77777777">
      <w:pPr>
        <w:pStyle w:val="Geenafstand"/>
        <w:ind w:left="360"/>
      </w:pPr>
    </w:p>
    <w:p w:rsidR="00041266" w:rsidP="00041266" w:rsidRDefault="00041266" w14:paraId="774A940B" w14:textId="77777777">
      <w:pPr>
        <w:pStyle w:val="Geenafstand"/>
        <w:numPr>
          <w:ilvl w:val="0"/>
          <w:numId w:val="15"/>
        </w:numPr>
      </w:pPr>
      <w:r>
        <w:t>Door het vinkje van de afbeeldingskaartlaag uit te zetten, kun je het resultaat op de kaart zien.</w:t>
      </w:r>
    </w:p>
    <w:p w:rsidRPr="00E66AE7" w:rsidR="00041266" w:rsidP="00F324E5" w:rsidRDefault="00041266" w14:paraId="031E5ED1" w14:textId="77777777">
      <w:pPr>
        <w:pStyle w:val="Geenafstand"/>
        <w:ind w:left="360"/>
      </w:pPr>
    </w:p>
    <w:p w:rsidR="00041266" w:rsidP="00F324E5" w:rsidRDefault="00041266" w14:paraId="3F281A51" w14:textId="77777777">
      <w:pPr>
        <w:pStyle w:val="Geenafstand"/>
        <w:jc w:val="center"/>
      </w:pPr>
      <w:r>
        <w:rPr>
          <w:noProof/>
        </w:rPr>
        <w:drawing>
          <wp:inline distT="0" distB="0" distL="0" distR="0" wp14:anchorId="16976070" wp14:editId="0255516E">
            <wp:extent cx="2098972" cy="1969769"/>
            <wp:effectExtent l="0" t="0" r="0" b="0"/>
            <wp:docPr id="401775613" name="Afbeelding 40177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98972" cy="1969769"/>
                    </a:xfrm>
                    <a:prstGeom prst="rect">
                      <a:avLst/>
                    </a:prstGeom>
                  </pic:spPr>
                </pic:pic>
              </a:graphicData>
            </a:graphic>
          </wp:inline>
        </w:drawing>
      </w:r>
    </w:p>
    <w:p w:rsidR="007B7C55" w:rsidP="007B7C55" w:rsidRDefault="007B7C55" w14:paraId="5683C9BB" w14:textId="4E398338">
      <w:pPr>
        <w:pStyle w:val="Geenafstand"/>
        <w:ind w:left="360"/>
      </w:pPr>
    </w:p>
    <w:p w:rsidR="007B7C55" w:rsidP="007B7C55" w:rsidRDefault="007B7C55" w14:paraId="4A37B29D" w14:textId="3340C2F4">
      <w:pPr>
        <w:pStyle w:val="Geenafstand"/>
        <w:numPr>
          <w:ilvl w:val="0"/>
          <w:numId w:val="15"/>
        </w:numPr>
      </w:pPr>
      <w:r>
        <w:t>Maak vervolgens de bouwlaag verder af, zie hoofdstuk ”</w:t>
      </w:r>
      <w:r>
        <w:fldChar w:fldCharType="begin"/>
      </w:r>
      <w:r>
        <w:instrText xml:space="preserve"> REF _Ref115258326 \h </w:instrText>
      </w:r>
      <w:r>
        <w:fldChar w:fldCharType="separate"/>
      </w:r>
      <w:r>
        <w:t>Tekenen Repressief object (gebouw) - nieuw</w:t>
      </w:r>
      <w:r>
        <w:fldChar w:fldCharType="end"/>
      </w:r>
      <w:r>
        <w:t>”.</w:t>
      </w:r>
    </w:p>
    <w:p w:rsidR="00041266" w:rsidP="007B7C55" w:rsidRDefault="00041266" w14:paraId="00867D95" w14:textId="53D017BF">
      <w:pPr>
        <w:pStyle w:val="Lijstalinea"/>
        <w:ind w:left="360"/>
      </w:pPr>
    </w:p>
    <w:p w:rsidR="00041266" w:rsidP="00082093" w:rsidRDefault="00041266" w14:paraId="213E96AE" w14:textId="5F1172BD">
      <w:pPr>
        <w:pStyle w:val="Geenafstand"/>
        <w:numPr>
          <w:ilvl w:val="0"/>
          <w:numId w:val="15"/>
        </w:numPr>
      </w:pPr>
      <w:r>
        <w:t>Meer info op:</w:t>
      </w:r>
      <w:r w:rsidR="007B7C55">
        <w:t xml:space="preserve"> </w:t>
      </w:r>
      <w:hyperlink r:id="rId80">
        <w:r w:rsidRPr="007B7C55" w:rsidR="737DA96B">
          <w:rPr>
            <w:rStyle w:val="Hyperlink"/>
            <w:rFonts w:ascii="Calibri" w:hAnsi="Calibri" w:eastAsia="Calibri" w:cs="Calibri"/>
          </w:rPr>
          <w:t>Georeferencer Plugin (Qgis.org)</w:t>
        </w:r>
      </w:hyperlink>
    </w:p>
    <w:p w:rsidRPr="00415DBC" w:rsidR="00AC138B" w:rsidP="00415DBC" w:rsidRDefault="00AC138B" w14:paraId="392CBB48" w14:textId="5B9F539C">
      <w:pPr>
        <w:rPr>
          <w:rFonts w:ascii="Calibri" w:hAnsi="Calibri" w:eastAsiaTheme="majorEastAsia" w:cstheme="majorBidi"/>
          <w:color w:val="2F5496" w:themeColor="accent1" w:themeShade="BF"/>
          <w:sz w:val="32"/>
          <w:szCs w:val="32"/>
        </w:rPr>
      </w:pPr>
      <w:r>
        <w:br w:type="page"/>
      </w:r>
    </w:p>
    <w:p w:rsidRPr="00F712B5" w:rsidR="000F1936" w:rsidP="00865387" w:rsidRDefault="000E4DD2" w14:paraId="7D83CC5B" w14:textId="49220528">
      <w:pPr>
        <w:pStyle w:val="Kop1"/>
        <w:numPr>
          <w:ilvl w:val="0"/>
          <w:numId w:val="5"/>
        </w:numPr>
        <w:ind w:left="0" w:firstLine="0"/>
      </w:pPr>
      <w:bookmarkStart w:name="_Toc109741851" w:id="48"/>
      <w:bookmarkStart w:name="_Toc109895941" w:id="49"/>
      <w:r>
        <w:lastRenderedPageBreak/>
        <w:t>Bijlage Bouwlaag toevoegen</w:t>
      </w:r>
      <w:bookmarkEnd w:id="48"/>
      <w:bookmarkEnd w:id="49"/>
    </w:p>
    <w:p w:rsidR="39345607" w:rsidP="00EE5344" w:rsidRDefault="39345607" w14:paraId="4C5C3ACC" w14:textId="10C67E4B"/>
    <w:p w:rsidR="000E4DD2" w:rsidP="00EE5344" w:rsidRDefault="000E4DD2" w14:paraId="5BAB3A61" w14:textId="10C67E4B">
      <w:r>
        <w:t>Er zijn drie verschillende manieren om een bouwlaag toe te voegen.</w:t>
      </w:r>
    </w:p>
    <w:p w:rsidRPr="000E4DD2" w:rsidR="000E4DD2" w:rsidP="00041266" w:rsidRDefault="000E4DD2" w14:paraId="0E14FEBE" w14:textId="10C67E4B">
      <w:pPr>
        <w:pStyle w:val="Lijstalinea"/>
        <w:numPr>
          <w:ilvl w:val="0"/>
          <w:numId w:val="9"/>
        </w:numPr>
        <w:ind w:left="0" w:firstLine="0"/>
      </w:pPr>
      <w:r>
        <w:t>Bouwlaag overnemen van BAG</w:t>
      </w:r>
    </w:p>
    <w:p w:rsidR="000E4DD2" w:rsidP="00041266" w:rsidRDefault="000E4DD2" w14:paraId="262624E2" w14:textId="10C67E4B">
      <w:pPr>
        <w:pStyle w:val="Lijstalinea"/>
        <w:numPr>
          <w:ilvl w:val="0"/>
          <w:numId w:val="9"/>
        </w:numPr>
        <w:ind w:left="0" w:firstLine="0"/>
      </w:pPr>
      <w:r>
        <w:t>Bouwlaag zelf tekenen</w:t>
      </w:r>
    </w:p>
    <w:p w:rsidR="000E4DD2" w:rsidP="00041266" w:rsidRDefault="000E4DD2" w14:paraId="32FF047B" w14:textId="10C67E4B">
      <w:pPr>
        <w:pStyle w:val="Lijstalinea"/>
        <w:numPr>
          <w:ilvl w:val="0"/>
          <w:numId w:val="9"/>
        </w:numPr>
        <w:ind w:left="0" w:firstLine="0"/>
      </w:pPr>
      <w:r>
        <w:t>Bouwlaag overnemen van andere bouwlaag</w:t>
      </w:r>
    </w:p>
    <w:p w:rsidRPr="000E4DD2" w:rsidR="000E4DD2" w:rsidP="00EE5344" w:rsidRDefault="000E4DD2" w14:paraId="28722B12" w14:textId="10C67E4B">
      <w:pPr>
        <w:pStyle w:val="Lijstalinea"/>
        <w:ind w:left="0"/>
      </w:pPr>
    </w:p>
    <w:p w:rsidRPr="000E4DD2" w:rsidR="000E4DD2" w:rsidP="00865387" w:rsidRDefault="000E4DD2" w14:paraId="078442AD" w14:textId="10C67E4B">
      <w:pPr>
        <w:pStyle w:val="Kop2"/>
        <w:numPr>
          <w:ilvl w:val="1"/>
          <w:numId w:val="5"/>
        </w:numPr>
        <w:ind w:left="0" w:firstLine="0"/>
      </w:pPr>
      <w:bookmarkStart w:name="_Toc109741852" w:id="50"/>
      <w:bookmarkStart w:name="_Toc109895942" w:id="51"/>
      <w:r>
        <w:t>Bouwlaag overnemen van BAG</w:t>
      </w:r>
      <w:bookmarkEnd w:id="50"/>
      <w:bookmarkEnd w:id="51"/>
    </w:p>
    <w:p w:rsidRPr="000E4DD2" w:rsidR="000E4DD2" w:rsidP="00EE5344" w:rsidRDefault="000E4DD2" w14:paraId="77FE9201" w14:textId="10C67E4B">
      <w:pPr>
        <w:pStyle w:val="Geenafstand"/>
        <w:rPr>
          <w:rFonts w:eastAsia="Verdana"/>
        </w:rPr>
      </w:pPr>
      <w:r w:rsidRPr="7ADF17C2">
        <w:rPr>
          <w:rFonts w:eastAsia="Verdana"/>
        </w:rPr>
        <w:t>Neemt de rode contour van de BAG over als bouwlaag. Klik met de cursor op de betreffende pand. Er verschijnt een dialoogvenster om het label in te vullen.</w:t>
      </w:r>
    </w:p>
    <w:p w:rsidRPr="000E4DD2" w:rsidR="000E4DD2" w:rsidP="00EE5344" w:rsidRDefault="000E4DD2" w14:paraId="7C34222D" w14:textId="10C67E4B">
      <w:pPr>
        <w:pStyle w:val="Geenafstand"/>
        <w:rPr>
          <w:rFonts w:eastAsia="Verdana"/>
        </w:rPr>
      </w:pPr>
      <w:r w:rsidRPr="7ADF17C2">
        <w:rPr>
          <w:rFonts w:eastAsia="Verdana"/>
        </w:rPr>
        <w:t>Nadat Bouwlaag overnemen van BAG is uitgevoerd zal er een geel vlak zichtbaar zijn en is de bouwlaag aangemaakt.</w:t>
      </w:r>
    </w:p>
    <w:p w:rsidRPr="000E4DD2" w:rsidR="000E4DD2" w:rsidP="00EE5344" w:rsidRDefault="000E4DD2" w14:paraId="77101540" w14:textId="10C67E4B">
      <w:pPr>
        <w:jc w:val="center"/>
      </w:pPr>
      <w:r>
        <w:rPr>
          <w:noProof/>
        </w:rPr>
        <w:drawing>
          <wp:inline distT="0" distB="0" distL="0" distR="0" wp14:anchorId="605BA278" wp14:editId="1E219505">
            <wp:extent cx="5991226" cy="3533775"/>
            <wp:effectExtent l="0" t="0" r="0" b="0"/>
            <wp:docPr id="93655517"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16"/>
                    <pic:cNvPicPr/>
                  </pic:nvPicPr>
                  <pic:blipFill>
                    <a:blip r:embed="rId81">
                      <a:extLst>
                        <a:ext uri="{28A0092B-C50C-407E-A947-70E740481C1C}">
                          <a14:useLocalDpi xmlns:a14="http://schemas.microsoft.com/office/drawing/2010/main" val="0"/>
                        </a:ext>
                      </a:extLst>
                    </a:blip>
                    <a:stretch>
                      <a:fillRect/>
                    </a:stretch>
                  </pic:blipFill>
                  <pic:spPr>
                    <a:xfrm>
                      <a:off x="0" y="0"/>
                      <a:ext cx="5991226" cy="3533775"/>
                    </a:xfrm>
                    <a:prstGeom prst="rect">
                      <a:avLst/>
                    </a:prstGeom>
                  </pic:spPr>
                </pic:pic>
              </a:graphicData>
            </a:graphic>
          </wp:inline>
        </w:drawing>
      </w:r>
    </w:p>
    <w:p w:rsidRPr="000E4DD2" w:rsidR="000E4DD2" w:rsidP="00865387" w:rsidRDefault="000E4DD2" w14:paraId="3F0C30A9" w14:textId="10C67E4B">
      <w:pPr>
        <w:pStyle w:val="Kop2"/>
        <w:numPr>
          <w:ilvl w:val="1"/>
          <w:numId w:val="5"/>
        </w:numPr>
        <w:ind w:left="0" w:firstLine="0"/>
      </w:pPr>
      <w:bookmarkStart w:name="_Toc109741853" w:id="52"/>
      <w:bookmarkStart w:name="_Toc109895943" w:id="53"/>
      <w:r>
        <w:t>Bouwlaag zelf tekenen</w:t>
      </w:r>
      <w:bookmarkEnd w:id="52"/>
      <w:bookmarkEnd w:id="53"/>
    </w:p>
    <w:p w:rsidRPr="000E4DD2" w:rsidR="000E4DD2" w:rsidP="00EE5344" w:rsidRDefault="000E4DD2" w14:paraId="51B39956" w14:textId="10C67E4B">
      <w:pPr>
        <w:pStyle w:val="Geenafstand"/>
        <w:rPr>
          <w:rFonts w:eastAsia="Verdana"/>
        </w:rPr>
      </w:pPr>
      <w:r w:rsidRPr="7ADF17C2">
        <w:rPr>
          <w:rFonts w:eastAsia="Verdana"/>
        </w:rPr>
        <w:t>Als de bouwlaag niet overeenkomt met de BAG contour kun je deze zelf tekenen. De cursor verandert en je kunt zelf de contouren aangeven. Er wordt automatisch gesnapped op de contouren van het gebouw. Als je niet wilt snappen, kun je dat via “Extra”, “Opties voor snappen” aanpassen. Met de linker muisknop klik je op de hoekpunten  en als  je klaar bent , sluit je af met de rechter muisknop of spatie.</w:t>
      </w:r>
    </w:p>
    <w:p w:rsidRPr="000E4DD2" w:rsidR="000E4DD2" w:rsidP="00EE5344" w:rsidRDefault="000E4DD2" w14:paraId="720E5F31" w14:textId="10C67E4B"/>
    <w:p w:rsidRPr="000E4DD2" w:rsidR="000E4DD2" w:rsidP="00865387" w:rsidRDefault="000E4DD2" w14:paraId="7E79E34D" w14:textId="10C67E4B">
      <w:pPr>
        <w:pStyle w:val="Kop2"/>
        <w:numPr>
          <w:ilvl w:val="1"/>
          <w:numId w:val="5"/>
        </w:numPr>
        <w:ind w:left="0" w:firstLine="0"/>
      </w:pPr>
      <w:bookmarkStart w:name="_Toc109741854" w:id="54"/>
      <w:bookmarkStart w:name="_Toc109895944" w:id="55"/>
      <w:r>
        <w:t>Bouwlaag overnemen van andere bouwlaag</w:t>
      </w:r>
      <w:bookmarkEnd w:id="54"/>
      <w:bookmarkEnd w:id="55"/>
    </w:p>
    <w:p w:rsidRPr="000E4DD2" w:rsidR="000E4DD2" w:rsidP="00EE5344" w:rsidRDefault="000E4DD2" w14:paraId="2511F15E" w14:textId="10C67E4B">
      <w:pPr>
        <w:pStyle w:val="Geenafstand"/>
        <w:rPr>
          <w:rFonts w:eastAsia="Verdana"/>
        </w:rPr>
      </w:pPr>
      <w:r w:rsidRPr="7ADF17C2">
        <w:rPr>
          <w:rFonts w:eastAsia="Verdana"/>
        </w:rPr>
        <w:t>Als je al een bouwlaag hebt getekend, kun je de gegevens voor de volgende bouwlagen overnemen. Zorg er wel voor dat de object symbolen in een laag zijn toegevoegd je je wilt overnemen, zoals bijvoorbeeld stijgleiding bij hoogbouw etc.</w:t>
      </w:r>
    </w:p>
    <w:p w:rsidRPr="000E4DD2" w:rsidR="000E4DD2" w:rsidP="00EE5344" w:rsidRDefault="000E4DD2" w14:paraId="7530F267" w14:textId="1B6A376A">
      <w:pPr>
        <w:rPr>
          <w:rFonts w:eastAsia="Verdana"/>
        </w:rPr>
      </w:pPr>
      <w:r>
        <w:rPr>
          <w:noProof/>
        </w:rPr>
        <w:lastRenderedPageBreak/>
        <mc:AlternateContent>
          <mc:Choice Requires="wps">
            <w:drawing>
              <wp:anchor distT="0" distB="0" distL="114300" distR="114300" simplePos="0" relativeHeight="251658255" behindDoc="0" locked="0" layoutInCell="1" allowOverlap="1" wp14:anchorId="2256DBD2" wp14:editId="095EB32B">
                <wp:simplePos x="0" y="0"/>
                <wp:positionH relativeFrom="column">
                  <wp:posOffset>1371600</wp:posOffset>
                </wp:positionH>
                <wp:positionV relativeFrom="paragraph">
                  <wp:posOffset>5071745</wp:posOffset>
                </wp:positionV>
                <wp:extent cx="3247390" cy="635"/>
                <wp:effectExtent l="0" t="0" r="0" b="0"/>
                <wp:wrapTopAndBottom/>
                <wp:docPr id="53" name="Tekstvak 53"/>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rsidR="00082093" w:rsidP="000E4DD2" w:rsidRDefault="00082093" w14:paraId="06D33178" w14:textId="074FA0B2">
                            <w:pPr>
                              <w:pStyle w:val="Bijschrift"/>
                              <w:jc w:val="center"/>
                              <w:rPr>
                                <w:noProof/>
                              </w:rPr>
                            </w:pPr>
                            <w:r>
                              <w:t xml:space="preserve">Figuur </w:t>
                            </w:r>
                            <w:r>
                              <w:fldChar w:fldCharType="begin"/>
                            </w:r>
                            <w:r>
                              <w:instrText>SEQ Figuur \* ARABIC</w:instrText>
                            </w:r>
                            <w:r>
                              <w:fldChar w:fldCharType="separate"/>
                            </w:r>
                            <w:r>
                              <w:rPr>
                                <w:noProof/>
                              </w:rPr>
                              <w:t>24</w:t>
                            </w:r>
                            <w:r>
                              <w:fldChar w:fldCharType="end"/>
                            </w:r>
                            <w:r>
                              <w:t xml:space="preserve"> Bouwlaag overnemen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0018B3B">
              <v:shape id="Tekstvak 53" style="position:absolute;margin-left:108pt;margin-top:399.35pt;width:255.7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spid="_x0000_s105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" w14:anchorId="2256DBD2">
                <v:textbox style="mso-fit-shape-to-text:t" inset="0,0,0,0">
                  <w:txbxContent>
                    <w:p w:rsidR="00082093" w:rsidP="000E4DD2" w:rsidRDefault="00082093" w14:paraId="6FA81A69" w14:textId="074FA0B2">
                      <w:pPr>
                        <w:pStyle w:val="Bijschrift"/>
                        <w:jc w:val="center"/>
                        <w:rPr>
                          <w:noProof/>
                        </w:rPr>
                      </w:pPr>
                      <w:r>
                        <w:t xml:space="preserve">Figuur </w:t>
                      </w:r>
                      <w:r>
                        <w:fldChar w:fldCharType="begin"/>
                      </w:r>
                      <w:r>
                        <w:instrText>SEQ Figuur \* ARABIC</w:instrText>
                      </w:r>
                      <w:r>
                        <w:fldChar w:fldCharType="separate"/>
                      </w:r>
                      <w:r>
                        <w:rPr>
                          <w:noProof/>
                        </w:rPr>
                        <w:t>24</w:t>
                      </w:r>
                      <w:r>
                        <w:fldChar w:fldCharType="end"/>
                      </w:r>
                      <w:r>
                        <w:t xml:space="preserve"> Bouwlaag overnemen</w:t>
                      </w:r>
                    </w:p>
                  </w:txbxContent>
                </v:textbox>
                <w10:wrap type="topAndBottom"/>
              </v:shape>
            </w:pict>
          </mc:Fallback>
        </mc:AlternateContent>
      </w:r>
      <w:r>
        <w:rPr>
          <w:noProof/>
        </w:rPr>
        <w:drawing>
          <wp:anchor distT="0" distB="0" distL="114300" distR="114300" simplePos="0" relativeHeight="251658254" behindDoc="0" locked="0" layoutInCell="1" allowOverlap="1" wp14:anchorId="20621B88" wp14:editId="110C34A4">
            <wp:simplePos x="0" y="0"/>
            <wp:positionH relativeFrom="column">
              <wp:posOffset>1371600</wp:posOffset>
            </wp:positionH>
            <wp:positionV relativeFrom="paragraph">
              <wp:posOffset>0</wp:posOffset>
            </wp:positionV>
            <wp:extent cx="3247390" cy="5014595"/>
            <wp:effectExtent l="0" t="0" r="0" b="0"/>
            <wp:wrapTopAndBottom/>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31"/>
                    <pic:cNvPicPr/>
                  </pic:nvPicPr>
                  <pic:blipFill>
                    <a:blip r:embed="rId82">
                      <a:extLst>
                        <a:ext uri="{28A0092B-C50C-407E-A947-70E740481C1C}">
                          <a14:useLocalDpi xmlns:a14="http://schemas.microsoft.com/office/drawing/2010/main" val="0"/>
                        </a:ext>
                      </a:extLst>
                    </a:blip>
                    <a:stretch>
                      <a:fillRect/>
                    </a:stretch>
                  </pic:blipFill>
                  <pic:spPr>
                    <a:xfrm>
                      <a:off x="0" y="0"/>
                      <a:ext cx="3247390" cy="5014595"/>
                    </a:xfrm>
                    <a:prstGeom prst="rect">
                      <a:avLst/>
                    </a:prstGeom>
                  </pic:spPr>
                </pic:pic>
              </a:graphicData>
            </a:graphic>
            <wp14:sizeRelH relativeFrom="margin">
              <wp14:pctWidth>0</wp14:pctWidth>
            </wp14:sizeRelH>
            <wp14:sizeRelV relativeFrom="margin">
              <wp14:pctHeight>0</wp14:pctHeight>
            </wp14:sizeRelV>
          </wp:anchor>
        </w:drawing>
      </w:r>
      <w:r w:rsidRPr="000E4DD2">
        <w:rPr>
          <w:rFonts w:eastAsia="Verdana"/>
        </w:rPr>
        <w:t>Kies de laag die je wilt kopiëren, er verschijnt een preview. Bevestig door “Selecteer en Kopieer” en verlaat het scherm door op “Gereed” te klikken. Let op! Er wordt maar een object / bouwlaag tegelijk gekopieerd. Als de te kopiëren bouwlaag uit meerdere delen bestaat, zul je deze per stuk moeten kopiëren.</w:t>
      </w:r>
    </w:p>
    <w:p w:rsidR="000E4DD2" w:rsidP="00EE5344" w:rsidRDefault="008B1DA3" w14:paraId="53A76C07" w14:textId="3084CBAC">
      <w:r>
        <w:t>Let op: Je kan alleen van aanliggende bouwlagen kopiëren; dus bijvoorbeeld niet bouwlaag 1 naar bouwlaag 3 kopiëren.</w:t>
      </w:r>
    </w:p>
    <w:p w:rsidR="000E4DD2" w:rsidP="00EE5344" w:rsidRDefault="000E4DD2" w14:paraId="58E81F62" w14:textId="10C67E4B">
      <w:pPr>
        <w:rPr>
          <w:rStyle w:val="Kop1Char"/>
          <w:sz w:val="44"/>
          <w:szCs w:val="44"/>
        </w:rPr>
      </w:pPr>
      <w:bookmarkStart w:name="_topic_26Verwijderengegevens" w:id="56"/>
      <w:bookmarkEnd w:id="56"/>
      <w:r w:rsidRPr="7ADF17C2">
        <w:rPr>
          <w:rStyle w:val="Kop1Char"/>
          <w:sz w:val="44"/>
          <w:szCs w:val="44"/>
        </w:rPr>
        <w:br w:type="page"/>
      </w:r>
    </w:p>
    <w:p w:rsidRPr="00F712B5" w:rsidR="002E30B1" w:rsidP="00865387" w:rsidRDefault="338EBE8D" w14:paraId="4B865F90" w14:textId="6071DDBA">
      <w:pPr>
        <w:pStyle w:val="Kop1"/>
        <w:numPr>
          <w:ilvl w:val="0"/>
          <w:numId w:val="5"/>
        </w:numPr>
        <w:ind w:left="0" w:firstLine="0"/>
      </w:pPr>
      <w:bookmarkStart w:name="_Toc109741855" w:id="57"/>
      <w:bookmarkStart w:name="_Toc109895945" w:id="58"/>
      <w:r>
        <w:lastRenderedPageBreak/>
        <w:t xml:space="preserve">Bijlage </w:t>
      </w:r>
      <w:r w:rsidR="000D2D34">
        <w:t>kaartonderdelen</w:t>
      </w:r>
      <w:r>
        <w:t xml:space="preserve"> tekenen</w:t>
      </w:r>
      <w:bookmarkEnd w:id="57"/>
      <w:bookmarkEnd w:id="58"/>
    </w:p>
    <w:p w:rsidRPr="000E4DD2" w:rsidR="000E4DD2" w:rsidP="00EE5344" w:rsidRDefault="000E4DD2" w14:paraId="71D0550C" w14:textId="10C67E4B">
      <w:pPr>
        <w:jc w:val="both"/>
        <w:rPr>
          <w:rFonts w:eastAsia="Verdana"/>
        </w:rPr>
      </w:pPr>
    </w:p>
    <w:p w:rsidRPr="00865387" w:rsidR="002E30B1" w:rsidP="00865387" w:rsidRDefault="338EBE8D" w14:paraId="51FE5A0C" w14:textId="10C67E4B">
      <w:pPr>
        <w:pStyle w:val="Kop2"/>
        <w:numPr>
          <w:ilvl w:val="1"/>
          <w:numId w:val="5"/>
        </w:numPr>
        <w:ind w:left="0" w:firstLine="0"/>
      </w:pPr>
      <w:bookmarkStart w:name="_Toc109741856" w:id="59"/>
      <w:bookmarkStart w:name="_Toc109895946" w:id="60"/>
      <w:r>
        <w:t>Pictogrammen</w:t>
      </w:r>
      <w:bookmarkEnd w:id="59"/>
      <w:bookmarkEnd w:id="60"/>
    </w:p>
    <w:p w:rsidRPr="00EE5344" w:rsidR="00D768BF" w:rsidP="00AC138B" w:rsidRDefault="00D768BF" w14:paraId="5092F8AE" w14:textId="10C67E4B">
      <w:pPr>
        <w:pStyle w:val="Kop3"/>
      </w:pPr>
      <w:bookmarkStart w:name="_Toc109741857" w:id="61"/>
      <w:bookmarkStart w:name="_Toc109895947" w:id="62"/>
      <w:r w:rsidRPr="00EE5344">
        <w:t>Plaatsen</w:t>
      </w:r>
      <w:bookmarkEnd w:id="61"/>
      <w:bookmarkEnd w:id="62"/>
    </w:p>
    <w:p w:rsidR="002E30B1" w:rsidP="00EE5344" w:rsidRDefault="002E30B1" w14:paraId="25D16756" w14:textId="11E4C526">
      <w:pPr>
        <w:pStyle w:val="Geenafstand"/>
      </w:pPr>
      <w:r>
        <w:t xml:space="preserve">Het plaatsen van pictogrammen gaat gemakkelijk. Klik in het rechterscherm op het te plaatsen pictogram. Je kunt nu het pictogram plaatsen, het aangrijpingspunt wordt aangegeven met een “ster”. Vervolgens kun je dit pictogram zo vaak plaatsen als je wilt. Het plaatsen en roteren hangt af van het </w:t>
      </w:r>
      <w:r w:rsidR="008166DA">
        <w:t>pictogram</w:t>
      </w:r>
      <w:r>
        <w:t>.</w:t>
      </w:r>
    </w:p>
    <w:p w:rsidR="00D768BF" w:rsidP="00EE5344" w:rsidRDefault="00D768BF" w14:paraId="6B2968C8" w14:textId="10C67E4B">
      <w:pPr>
        <w:pStyle w:val="Geenafstand"/>
      </w:pPr>
    </w:p>
    <w:p w:rsidR="002E30B1" w:rsidP="00EE5344" w:rsidRDefault="00D768BF" w14:paraId="15450955" w14:textId="10C67E4B">
      <w:pPr>
        <w:pStyle w:val="Geenafstand"/>
      </w:pPr>
      <w:r>
        <w:t>Bij pictogrammen</w:t>
      </w:r>
      <w:r w:rsidR="002E30B1">
        <w:t xml:space="preserve"> kun je kiezen voor geen rotatie; je plaatst de symbolen met de linkermuisknop. </w:t>
      </w:r>
    </w:p>
    <w:p w:rsidR="002E30B1" w:rsidP="00EE5344" w:rsidRDefault="002E30B1" w14:paraId="65ED01D4" w14:textId="6622E2DD">
      <w:pPr>
        <w:pStyle w:val="Geenafstand"/>
      </w:pPr>
      <w:r>
        <w:t xml:space="preserve">Als je wel een rotatie wilt meegeven klik je eerst met de rechtermuisknop op de gewenste locatie. Er verschijnt nu een stippellijn </w:t>
      </w:r>
      <w:r w:rsidR="00EE5344">
        <w:t xml:space="preserve">(oriëntatielijn) </w:t>
      </w:r>
      <w:r>
        <w:t xml:space="preserve">die de </w:t>
      </w:r>
      <w:r w:rsidR="00EE5344">
        <w:t>richting</w:t>
      </w:r>
      <w:r>
        <w:t xml:space="preserve"> van de rotatie weergeeft (de lijn is de bovenkant van het </w:t>
      </w:r>
      <w:r w:rsidR="008166DA">
        <w:t>pictogram</w:t>
      </w:r>
      <w:r>
        <w:t xml:space="preserve">). Bevestig met de linkermuisknop en het </w:t>
      </w:r>
      <w:r w:rsidR="008166DA">
        <w:t>pictogram</w:t>
      </w:r>
      <w:r>
        <w:t xml:space="preserve"> wordt geplaatst. Het geselecteerde </w:t>
      </w:r>
      <w:r w:rsidR="008166DA">
        <w:t>pictogram</w:t>
      </w:r>
      <w:r>
        <w:t xml:space="preserve"> kun je meerdere keren plaatsen, naar keuze met links of rechts.</w:t>
      </w:r>
    </w:p>
    <w:p w:rsidR="00EE5344" w:rsidP="00EE5344" w:rsidRDefault="002E30B1" w14:paraId="0E720FAC" w14:textId="77777777">
      <w:pPr>
        <w:keepNext/>
        <w:jc w:val="center"/>
      </w:pPr>
      <w:r>
        <w:rPr>
          <w:noProof/>
        </w:rPr>
        <w:drawing>
          <wp:inline distT="0" distB="0" distL="0" distR="0" wp14:anchorId="14D4B234" wp14:editId="1C4C3E03">
            <wp:extent cx="3726180" cy="2679010"/>
            <wp:effectExtent l="0" t="0" r="7620" b="762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36"/>
                    <pic:cNvPicPr/>
                  </pic:nvPicPr>
                  <pic:blipFill>
                    <a:blip r:embed="rId83">
                      <a:extLst>
                        <a:ext uri="{28A0092B-C50C-407E-A947-70E740481C1C}">
                          <a14:useLocalDpi xmlns:a14="http://schemas.microsoft.com/office/drawing/2010/main" val="0"/>
                        </a:ext>
                      </a:extLst>
                    </a:blip>
                    <a:stretch>
                      <a:fillRect/>
                    </a:stretch>
                  </pic:blipFill>
                  <pic:spPr>
                    <a:xfrm>
                      <a:off x="0" y="0"/>
                      <a:ext cx="3726180" cy="2679010"/>
                    </a:xfrm>
                    <a:prstGeom prst="rect">
                      <a:avLst/>
                    </a:prstGeom>
                  </pic:spPr>
                </pic:pic>
              </a:graphicData>
            </a:graphic>
          </wp:inline>
        </w:drawing>
      </w:r>
    </w:p>
    <w:p w:rsidR="002E30B1" w:rsidP="00EE5344" w:rsidRDefault="00EE5344" w14:paraId="506C15A1" w14:textId="00EF15C1">
      <w:pPr>
        <w:pStyle w:val="Bijschrift"/>
        <w:jc w:val="center"/>
      </w:pPr>
      <w:r>
        <w:t xml:space="preserve">Figuur </w:t>
      </w:r>
      <w:r>
        <w:fldChar w:fldCharType="begin"/>
      </w:r>
      <w:r>
        <w:instrText>SEQ Figuur \* ARABIC</w:instrText>
      </w:r>
      <w:r>
        <w:fldChar w:fldCharType="separate"/>
      </w:r>
      <w:r w:rsidR="00702AE5">
        <w:rPr>
          <w:noProof/>
        </w:rPr>
        <w:t>25</w:t>
      </w:r>
      <w:r>
        <w:fldChar w:fldCharType="end"/>
      </w:r>
      <w:r>
        <w:t xml:space="preserve"> Oriëntatielijn voor pictogrammen</w:t>
      </w:r>
    </w:p>
    <w:p w:rsidR="002E30B1" w:rsidP="00EE5344" w:rsidRDefault="002E30B1" w14:paraId="7A30EAA3" w14:textId="10C67E4B"/>
    <w:p w:rsidR="00D768BF" w:rsidP="00EE5344" w:rsidRDefault="00D768BF" w14:paraId="1D321E05" w14:textId="7AEF9CF4">
      <w:pPr>
        <w:pStyle w:val="Geenafstand"/>
      </w:pPr>
      <w:r>
        <w:t xml:space="preserve">De uiteindelijke rotatie van het </w:t>
      </w:r>
      <w:r w:rsidR="008166DA">
        <w:t>pictogram</w:t>
      </w:r>
      <w:r>
        <w:t xml:space="preserve"> hangt af van welke kant van de lijn je klikt.</w:t>
      </w:r>
    </w:p>
    <w:p w:rsidR="002E30B1" w:rsidP="00EE5344" w:rsidRDefault="002E30B1" w14:paraId="0128D7C1" w14:textId="10C67E4B"/>
    <w:p w:rsidR="002E30B1" w:rsidP="00EE5344" w:rsidRDefault="00D768BF" w14:paraId="02B52668" w14:textId="4A86FAA9">
      <w:r>
        <w:t>Bij de ingangpijlen, de sleutelbuizen en het hd/ld vulpunt verschijnt bij</w:t>
      </w:r>
      <w:r w:rsidR="00EE5344">
        <w:t xml:space="preserve"> het plaatsen het paarse “snap-kruis” </w:t>
      </w:r>
      <w:r>
        <w:t xml:space="preserve">op de contouren van de bouwlaag. </w:t>
      </w:r>
      <w:r w:rsidR="002E30B1">
        <w:t>Door met je cursor van het roze kruisje te bewegen, bepaal je de richting van de pijl; de onderkant van de pijl komt aan de kant van de cursor.</w:t>
      </w:r>
    </w:p>
    <w:p w:rsidR="002E30B1" w:rsidP="00EE5344" w:rsidRDefault="00EE5344" w14:paraId="58788397" w14:textId="106B942F">
      <w:r>
        <w:t xml:space="preserve">NB: </w:t>
      </w:r>
      <w:r w:rsidR="002E30B1">
        <w:t>Pijlen zetten we loodrecht op de muur.</w:t>
      </w:r>
    </w:p>
    <w:p w:rsidR="002E30B1" w:rsidP="00AC138B" w:rsidRDefault="00D768BF" w14:paraId="225D155E" w14:textId="10C67E4B">
      <w:pPr>
        <w:pStyle w:val="Kop3"/>
      </w:pPr>
      <w:bookmarkStart w:name="_Toc109741858" w:id="63"/>
      <w:bookmarkStart w:name="_Toc109895948" w:id="64"/>
      <w:r>
        <w:t>Verplaatsen of roteren</w:t>
      </w:r>
      <w:bookmarkEnd w:id="63"/>
      <w:bookmarkEnd w:id="64"/>
    </w:p>
    <w:p w:rsidR="00D768BF" w:rsidP="00EE5344" w:rsidRDefault="00D768BF" w14:paraId="56432BED" w14:textId="35382E29">
      <w:pPr>
        <w:jc w:val="center"/>
      </w:pPr>
      <w:r>
        <w:rPr>
          <w:noProof/>
        </w:rPr>
        <mc:AlternateContent>
          <mc:Choice Requires="wps">
            <w:drawing>
              <wp:anchor distT="0" distB="0" distL="114300" distR="114300" simplePos="0" relativeHeight="251658261" behindDoc="0" locked="0" layoutInCell="1" allowOverlap="1" wp14:anchorId="62C1C06A" wp14:editId="33F3C90A">
                <wp:simplePos x="0" y="0"/>
                <wp:positionH relativeFrom="column">
                  <wp:posOffset>1485900</wp:posOffset>
                </wp:positionH>
                <wp:positionV relativeFrom="paragraph">
                  <wp:posOffset>2733675</wp:posOffset>
                </wp:positionV>
                <wp:extent cx="3067050" cy="635"/>
                <wp:effectExtent l="0" t="0" r="0" b="0"/>
                <wp:wrapTopAndBottom/>
                <wp:docPr id="401775585" name="Tekstvak 401775585"/>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082093" w:rsidP="00D768BF" w:rsidRDefault="00082093" w14:paraId="0ADBDEB6" w14:textId="056B7B21">
                            <w:pPr>
                              <w:pStyle w:val="Bijschrift"/>
                              <w:rPr>
                                <w:noProof/>
                              </w:rPr>
                            </w:pPr>
                            <w:r>
                              <w:t xml:space="preserve">Figuur </w:t>
                            </w:r>
                            <w:r>
                              <w:fldChar w:fldCharType="begin"/>
                            </w:r>
                            <w:r>
                              <w:instrText>SEQ Figuur \* ARABIC</w:instrText>
                            </w:r>
                            <w:r>
                              <w:fldChar w:fldCharType="separate"/>
                            </w:r>
                            <w:r>
                              <w:rPr>
                                <w:noProof/>
                              </w:rPr>
                              <w:t>26</w:t>
                            </w:r>
                            <w:r>
                              <w:fldChar w:fldCharType="end"/>
                            </w:r>
                            <w:r>
                              <w:t xml:space="preserve"> Verplaatsen of roteren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1E505F9">
              <v:shape id="Tekstvak 401775585" style="position:absolute;left:0;text-align:left;margin-left:117pt;margin-top:215.25pt;width:241.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spid="_x0000_s105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" w14:anchorId="62C1C06A">
                <v:textbox style="mso-fit-shape-to-text:t" inset="0,0,0,0">
                  <w:txbxContent>
                    <w:p w:rsidR="00082093" w:rsidP="00D768BF" w:rsidRDefault="00082093" w14:paraId="4863F396" w14:textId="056B7B21">
                      <w:pPr>
                        <w:pStyle w:val="Bijschrift"/>
                        <w:rPr>
                          <w:noProof/>
                        </w:rPr>
                      </w:pPr>
                      <w:r>
                        <w:t xml:space="preserve">Figuur </w:t>
                      </w:r>
                      <w:r>
                        <w:fldChar w:fldCharType="begin"/>
                      </w:r>
                      <w:r>
                        <w:instrText>SEQ Figuur \* ARABIC</w:instrText>
                      </w:r>
                      <w:r>
                        <w:fldChar w:fldCharType="separate"/>
                      </w:r>
                      <w:r>
                        <w:rPr>
                          <w:noProof/>
                        </w:rPr>
                        <w:t>26</w:t>
                      </w:r>
                      <w:r>
                        <w:fldChar w:fldCharType="end"/>
                      </w:r>
                      <w:r>
                        <w:t xml:space="preserve"> Verplaatsen of roteren</w:t>
                      </w:r>
                    </w:p>
                  </w:txbxContent>
                </v:textbox>
                <w10:wrap type="topAndBottom"/>
              </v:shape>
            </w:pict>
          </mc:Fallback>
        </mc:AlternateContent>
      </w:r>
    </w:p>
    <w:p w:rsidR="00D768BF" w:rsidP="00EE5344" w:rsidRDefault="00D768BF" w14:paraId="6C2F8B07" w14:textId="377F49AB">
      <w:r>
        <w:rPr>
          <w:noProof/>
        </w:rPr>
        <w:lastRenderedPageBreak/>
        <mc:AlternateContent>
          <mc:Choice Requires="wps">
            <w:drawing>
              <wp:anchor distT="0" distB="0" distL="114300" distR="114300" simplePos="0" relativeHeight="251658262" behindDoc="0" locked="0" layoutInCell="1" allowOverlap="1" wp14:anchorId="6DF13C86" wp14:editId="2A745735">
                <wp:simplePos x="0" y="0"/>
                <wp:positionH relativeFrom="column">
                  <wp:posOffset>1457325</wp:posOffset>
                </wp:positionH>
                <wp:positionV relativeFrom="paragraph">
                  <wp:posOffset>3075940</wp:posOffset>
                </wp:positionV>
                <wp:extent cx="3067050" cy="635"/>
                <wp:effectExtent l="0" t="0" r="0" b="0"/>
                <wp:wrapTopAndBottom/>
                <wp:docPr id="401775586" name="Tekstvak 40177558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rsidR="00082093" w:rsidP="00D768BF" w:rsidRDefault="00082093" w14:paraId="499CBC00" w14:textId="0A3878C0">
                            <w:pPr>
                              <w:pStyle w:val="Bijschrift"/>
                              <w:jc w:val="center"/>
                              <w:rPr>
                                <w:noProof/>
                              </w:rPr>
                            </w:pPr>
                            <w:r>
                              <w:t xml:space="preserve">Figuur </w:t>
                            </w:r>
                            <w:r>
                              <w:fldChar w:fldCharType="begin"/>
                            </w:r>
                            <w:r>
                              <w:instrText>SEQ Figuur \* ARABIC</w:instrText>
                            </w:r>
                            <w:r>
                              <w:fldChar w:fldCharType="separate"/>
                            </w:r>
                            <w:r>
                              <w:rPr>
                                <w:noProof/>
                              </w:rPr>
                              <w:t>27</w:t>
                            </w:r>
                            <w:r>
                              <w:fldChar w:fldCharType="end"/>
                            </w:r>
                            <w:r>
                              <w:t xml:space="preserve"> Verplaatsen of roteren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7930A57">
              <v:shape id="Tekstvak 401775586" style="position:absolute;margin-left:114.75pt;margin-top:242.2pt;width:241.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spid="_x0000_s105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" w14:anchorId="6DF13C86">
                <v:textbox style="mso-fit-shape-to-text:t" inset="0,0,0,0">
                  <w:txbxContent>
                    <w:p w:rsidR="00082093" w:rsidP="00D768BF" w:rsidRDefault="00082093" w14:paraId="6B54ED42" w14:textId="0A3878C0">
                      <w:pPr>
                        <w:pStyle w:val="Bijschrift"/>
                        <w:jc w:val="center"/>
                        <w:rPr>
                          <w:noProof/>
                        </w:rPr>
                      </w:pPr>
                      <w:r>
                        <w:t xml:space="preserve">Figuur </w:t>
                      </w:r>
                      <w:r>
                        <w:fldChar w:fldCharType="begin"/>
                      </w:r>
                      <w:r>
                        <w:instrText>SEQ Figuur \* ARABIC</w:instrText>
                      </w:r>
                      <w:r>
                        <w:fldChar w:fldCharType="separate"/>
                      </w:r>
                      <w:r>
                        <w:rPr>
                          <w:noProof/>
                        </w:rPr>
                        <w:t>27</w:t>
                      </w:r>
                      <w:r>
                        <w:fldChar w:fldCharType="end"/>
                      </w:r>
                      <w:r>
                        <w:t xml:space="preserve"> Verplaatsen of roteren</w:t>
                      </w:r>
                    </w:p>
                  </w:txbxContent>
                </v:textbox>
                <w10:wrap type="topAndBottom"/>
              </v:shape>
            </w:pict>
          </mc:Fallback>
        </mc:AlternateContent>
      </w:r>
      <w:r>
        <w:rPr>
          <w:noProof/>
        </w:rPr>
        <mc:AlternateContent>
          <mc:Choice Requires="wpg">
            <w:drawing>
              <wp:anchor distT="0" distB="0" distL="114300" distR="114300" simplePos="0" relativeHeight="251658240" behindDoc="0" locked="0" layoutInCell="1" allowOverlap="1" wp14:anchorId="28465543" wp14:editId="4C42462C">
                <wp:simplePos x="0" y="0"/>
                <wp:positionH relativeFrom="margin">
                  <wp:align>center</wp:align>
                </wp:positionH>
                <wp:positionV relativeFrom="paragraph">
                  <wp:posOffset>361315</wp:posOffset>
                </wp:positionV>
                <wp:extent cx="3067050" cy="2676525"/>
                <wp:effectExtent l="0" t="0" r="0" b="9525"/>
                <wp:wrapTopAndBottom/>
                <wp:docPr id="401775584" name="Groep 401775584"/>
                <wp:cNvGraphicFramePr/>
                <a:graphic xmlns:a="http://schemas.openxmlformats.org/drawingml/2006/main">
                  <a:graphicData uri="http://schemas.microsoft.com/office/word/2010/wordprocessingGroup">
                    <wpg:wgp>
                      <wpg:cNvGrpSpPr/>
                      <wpg:grpSpPr>
                        <a:xfrm>
                          <a:off x="0" y="0"/>
                          <a:ext cx="3067050" cy="2676525"/>
                          <a:chOff x="0" y="0"/>
                          <a:chExt cx="3067050" cy="2676525"/>
                        </a:xfrm>
                      </wpg:grpSpPr>
                      <pic:pic xmlns:pic="http://schemas.openxmlformats.org/drawingml/2006/picture">
                        <pic:nvPicPr>
                          <pic:cNvPr id="62" name="Afbeelding 6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067050" cy="2676525"/>
                          </a:xfrm>
                          <a:prstGeom prst="rect">
                            <a:avLst/>
                          </a:prstGeom>
                        </pic:spPr>
                      </pic:pic>
                      <wps:wsp>
                        <wps:cNvPr id="63" name="Rechthoek 63"/>
                        <wps:cNvSpPr/>
                        <wps:spPr>
                          <a:xfrm>
                            <a:off x="1076325" y="1343025"/>
                            <a:ext cx="581025" cy="485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14="http://schemas.microsoft.com/office/drawing/2010/main" xmlns:pic="http://schemas.openxmlformats.org/drawingml/2006/picture" xmlns:a="http://schemas.openxmlformats.org/drawingml/2006/main">
            <w:pict w14:anchorId="3E0AB384">
              <v:group id="Groep 401775584" style="position:absolute;margin-left:0;margin-top:28.45pt;width:241.5pt;height:210.75pt;z-index:251658240;mso-position-horizontal:center;mso-position-horizontal-relative:margin" coordsize="30670,26765" o:spid="_x0000_s1026" w14:anchorId="1BB437E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">
                <v:shape id="Afbeelding 62" style="position:absolute;width:30670;height:2676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">
                  <v:imagedata o:title="" r:id="rId85"/>
                  <v:path arrowok="t"/>
                </v:shape>
                <v:rect id="Rechthoek 63" style="position:absolute;left:10763;top:13430;width:5810;height:4858;visibility:visible;mso-wrap-style:square;v-text-anchor:middle" o:spid="_x0000_s1028" filled="f" strokecolor="red"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"/>
                <w10:wrap type="topAndBottom" anchorx="margin"/>
              </v:group>
            </w:pict>
          </mc:Fallback>
        </mc:AlternateContent>
      </w:r>
      <w:r>
        <w:t xml:space="preserve">Pictogrammen kan je verplaatsen of roteren met de knop op de werkbalk. </w:t>
      </w:r>
    </w:p>
    <w:p w:rsidR="002E30B1" w:rsidP="00EE5344" w:rsidRDefault="00D768BF" w14:paraId="103918D2" w14:textId="10C67E4B">
      <w:r>
        <w:t>Klik op het aangrijpingspunt van het pictogram (roze ster) met de linkermuisknop om te verplaatsen, met de rechtermuisknop om te roteren. Dan verschijnt weer de zwarte stippellijn, zoals boven is vermeld.</w:t>
      </w:r>
    </w:p>
    <w:p w:rsidR="00090AA6" w:rsidP="00AC138B" w:rsidRDefault="00090AA6" w14:paraId="354B4A69" w14:textId="10C67E4B">
      <w:pPr>
        <w:pStyle w:val="Kop3"/>
      </w:pPr>
      <w:bookmarkStart w:name="_Toc109741859" w:id="65"/>
      <w:bookmarkStart w:name="_Toc109895949" w:id="66"/>
      <w:r>
        <w:t>Informatie toevoegen</w:t>
      </w:r>
      <w:bookmarkEnd w:id="65"/>
      <w:bookmarkEnd w:id="66"/>
    </w:p>
    <w:p w:rsidR="00090AA6" w:rsidP="00EE5344" w:rsidRDefault="00090AA6" w14:paraId="6194D1E0" w14:textId="10C67E4B">
      <w:pPr>
        <w:spacing w:after="0"/>
      </w:pPr>
      <w:r>
        <w:t>Bij elk pictogram hoort informatie, die verschijnt wanneer een gebruiker van de MOI erop klikt.</w:t>
      </w:r>
    </w:p>
    <w:p w:rsidR="00090AA6" w:rsidP="00EE5344" w:rsidRDefault="00090AA6" w14:paraId="676C6DDA" w14:textId="10C67E4B">
      <w:pPr>
        <w:spacing w:after="0"/>
      </w:pPr>
      <w:r>
        <w:t>Deze wordt in QGis zichtbaar door op de I-knop te klikken in de werkbalk en vervolgens op het aangrijpingspunt van het pictogram.</w:t>
      </w:r>
    </w:p>
    <w:p w:rsidR="00090AA6" w:rsidP="00EE5344" w:rsidRDefault="00090AA6" w14:paraId="6D0DF2EB" w14:textId="10C67E4B">
      <w:pPr>
        <w:spacing w:after="0"/>
      </w:pPr>
    </w:p>
    <w:p w:rsidR="00090AA6" w:rsidP="00EE5344" w:rsidRDefault="00090AA6" w14:paraId="5CA606BE" w14:textId="10C67E4B">
      <w:pPr>
        <w:spacing w:after="0"/>
      </w:pPr>
      <w:r>
        <w:t>Standaard wordt de soort (bijvoorbeeld Ontruimingspaneel) ingevuld. Daarnaast is er nog vrije tekst mogelijk in het veld ‘label’.</w:t>
      </w:r>
    </w:p>
    <w:p w:rsidR="00090AA6" w:rsidP="00EE5344" w:rsidRDefault="00090AA6" w14:paraId="1CD0F671" w14:textId="10C67E4B">
      <w:pPr>
        <w:spacing w:after="0"/>
      </w:pPr>
      <w:r>
        <w:t>VRK: dit gebruiken we bij hoge uitzondering, muv Opslag Stoffen</w:t>
      </w:r>
    </w:p>
    <w:p w:rsidR="00090AA6" w:rsidP="00EE5344" w:rsidRDefault="00090AA6" w14:paraId="55DBEDC8" w14:textId="10C67E4B">
      <w:pPr>
        <w:spacing w:after="0"/>
      </w:pPr>
    </w:p>
    <w:p w:rsidRPr="00090AA6" w:rsidR="00090AA6" w:rsidP="00EE5344" w:rsidRDefault="00090AA6" w14:paraId="684DEC93" w14:textId="10C67E4B">
      <w:pPr>
        <w:spacing w:after="0"/>
      </w:pPr>
    </w:p>
    <w:p w:rsidR="00EE5344" w:rsidP="00AC138B" w:rsidRDefault="00EE5344" w14:paraId="1D9CE425" w14:textId="77777777">
      <w:pPr>
        <w:pStyle w:val="Kop3"/>
      </w:pPr>
      <w:bookmarkStart w:name="_Toc109741860" w:id="67"/>
      <w:bookmarkStart w:name="_Toc109895950" w:id="68"/>
      <w:r w:rsidRPr="00EE5344">
        <w:t>Opslag stoffen</w:t>
      </w:r>
      <w:bookmarkEnd w:id="67"/>
      <w:bookmarkEnd w:id="68"/>
    </w:p>
    <w:p w:rsidRPr="000D33C9" w:rsidR="00EE5344" w:rsidP="00EE5344" w:rsidRDefault="008166DA" w14:paraId="26E92DE5" w14:textId="4C4B714C">
      <w:pPr>
        <w:pStyle w:val="Geenafstand"/>
      </w:pPr>
      <w:r>
        <w:t>1.</w:t>
      </w:r>
      <w:r>
        <w:tab/>
      </w:r>
      <w:r>
        <w:t>Klik in de widget</w:t>
      </w:r>
      <w:r w:rsidR="00EE5344">
        <w:t xml:space="preserve"> op het </w:t>
      </w:r>
      <w:r>
        <w:t>pictogram Opslag stoffen (tabblad Gevaren)</w:t>
      </w:r>
    </w:p>
    <w:p w:rsidRPr="000D33C9" w:rsidR="00EE5344" w:rsidP="00EE5344" w:rsidRDefault="00EE5344" w14:paraId="5A92647C" w14:textId="77777777">
      <w:r>
        <w:t>2.</w:t>
      </w:r>
      <w:r>
        <w:tab/>
      </w:r>
      <w:r>
        <w:t>Vul de locatie in:</w:t>
      </w:r>
    </w:p>
    <w:p w:rsidR="00EE5344" w:rsidP="00EE5344" w:rsidRDefault="00EE5344" w14:paraId="3D25CF06" w14:textId="77777777">
      <w:r>
        <w:rPr>
          <w:noProof/>
        </w:rPr>
        <w:drawing>
          <wp:inline distT="0" distB="0" distL="0" distR="0" wp14:anchorId="30548B58" wp14:editId="258AEF7C">
            <wp:extent cx="3019425" cy="1647825"/>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38"/>
                    <pic:cNvPicPr/>
                  </pic:nvPicPr>
                  <pic:blipFill>
                    <a:blip r:embed="rId86">
                      <a:extLst>
                        <a:ext uri="{28A0092B-C50C-407E-A947-70E740481C1C}">
                          <a14:useLocalDpi xmlns:a14="http://schemas.microsoft.com/office/drawing/2010/main" val="0"/>
                        </a:ext>
                      </a:extLst>
                    </a:blip>
                    <a:stretch>
                      <a:fillRect/>
                    </a:stretch>
                  </pic:blipFill>
                  <pic:spPr>
                    <a:xfrm>
                      <a:off x="0" y="0"/>
                      <a:ext cx="3019425" cy="1647825"/>
                    </a:xfrm>
                    <a:prstGeom prst="rect">
                      <a:avLst/>
                    </a:prstGeom>
                  </pic:spPr>
                </pic:pic>
              </a:graphicData>
            </a:graphic>
          </wp:inline>
        </w:drawing>
      </w:r>
    </w:p>
    <w:p w:rsidR="00EE5344" w:rsidP="00EE5344" w:rsidRDefault="00EE5344" w14:paraId="6E83FB2F" w14:textId="77777777">
      <w:pPr>
        <w:pStyle w:val="Geenafstand"/>
      </w:pPr>
      <w:r>
        <w:t>3.</w:t>
      </w:r>
      <w:r>
        <w:tab/>
      </w:r>
      <w:r>
        <w:t xml:space="preserve">Het icoontje wordt geplaatst. Om informatie over de stoffen toe te voegen, klik eerst op het i-tje in de widget en daarna op het icoon. Het attributen formulier wordt geopend. In de tabbladen kun je kiezen of je stoffen wilt toevoegen of schadecirkels. </w:t>
      </w:r>
    </w:p>
    <w:p w:rsidR="00EE5344" w:rsidP="00EE5344" w:rsidRDefault="00EE5344" w14:paraId="58482A64" w14:textId="77777777">
      <w:r>
        <w:rPr>
          <w:noProof/>
        </w:rPr>
        <w:lastRenderedPageBreak/>
        <w:drawing>
          <wp:inline distT="0" distB="0" distL="0" distR="0" wp14:anchorId="5E73B2DC" wp14:editId="5E12384B">
            <wp:extent cx="2847975" cy="1866900"/>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39"/>
                    <pic:cNvPicPr/>
                  </pic:nvPicPr>
                  <pic:blipFill>
                    <a:blip r:embed="rId87">
                      <a:extLst>
                        <a:ext uri="{28A0092B-C50C-407E-A947-70E740481C1C}">
                          <a14:useLocalDpi xmlns:a14="http://schemas.microsoft.com/office/drawing/2010/main" val="0"/>
                        </a:ext>
                      </a:extLst>
                    </a:blip>
                    <a:stretch>
                      <a:fillRect/>
                    </a:stretch>
                  </pic:blipFill>
                  <pic:spPr>
                    <a:xfrm>
                      <a:off x="0" y="0"/>
                      <a:ext cx="2847975" cy="1866900"/>
                    </a:xfrm>
                    <a:prstGeom prst="rect">
                      <a:avLst/>
                    </a:prstGeom>
                  </pic:spPr>
                </pic:pic>
              </a:graphicData>
            </a:graphic>
          </wp:inline>
        </w:drawing>
      </w:r>
    </w:p>
    <w:p w:rsidR="00EE5344" w:rsidP="00EE5344" w:rsidRDefault="00EE5344" w14:paraId="638F22F4" w14:textId="77777777"/>
    <w:p w:rsidR="00EE5344" w:rsidP="00EE5344" w:rsidRDefault="00EE5344" w14:paraId="053CE8AD" w14:textId="3C605467">
      <w:pPr>
        <w:pStyle w:val="Geenafstand"/>
      </w:pPr>
      <w:r>
        <w:t>4.</w:t>
      </w:r>
      <w:r>
        <w:tab/>
      </w:r>
      <w:r>
        <w:t>Om een veld toe te voegen, klik je weer eerst op het potloodje</w:t>
      </w:r>
      <w:r w:rsidR="008166DA">
        <w:t>(</w:t>
      </w:r>
      <w:r w:rsidRPr="008166DA" w:rsidR="008166DA">
        <w:rPr>
          <w:b/>
          <w:color w:val="FF0000"/>
        </w:rPr>
        <w:t>1</w:t>
      </w:r>
      <w:r w:rsidR="008166DA">
        <w:t>)</w:t>
      </w:r>
      <w:r>
        <w:t xml:space="preserve"> en daarna op het plus veldje</w:t>
      </w:r>
      <w:r w:rsidR="008166DA">
        <w:t xml:space="preserve"> (</w:t>
      </w:r>
      <w:r w:rsidRPr="008166DA" w:rsidR="008166DA">
        <w:rPr>
          <w:color w:val="FF0000"/>
        </w:rPr>
        <w:t>2</w:t>
      </w:r>
      <w:r w:rsidR="008166DA">
        <w:t>)</w:t>
      </w:r>
      <w:r>
        <w:t>. Je komt nu in een invulscherm. Vul de gewenste info in en sluit af met “OK”</w:t>
      </w:r>
    </w:p>
    <w:p w:rsidR="00EE5344" w:rsidP="00EE5344" w:rsidRDefault="00EE5344" w14:paraId="0CB6D5E5" w14:textId="77777777">
      <w:r>
        <w:rPr>
          <w:noProof/>
        </w:rPr>
        <w:drawing>
          <wp:inline distT="0" distB="0" distL="0" distR="0" wp14:anchorId="2A12AE22" wp14:editId="7C0683B0">
            <wp:extent cx="1628775" cy="247650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40"/>
                    <pic:cNvPicPr/>
                  </pic:nvPicPr>
                  <pic:blipFill>
                    <a:blip r:embed="rId88">
                      <a:extLst>
                        <a:ext uri="{28A0092B-C50C-407E-A947-70E740481C1C}">
                          <a14:useLocalDpi xmlns:a14="http://schemas.microsoft.com/office/drawing/2010/main" val="0"/>
                        </a:ext>
                      </a:extLst>
                    </a:blip>
                    <a:stretch>
                      <a:fillRect/>
                    </a:stretch>
                  </pic:blipFill>
                  <pic:spPr>
                    <a:xfrm>
                      <a:off x="0" y="0"/>
                      <a:ext cx="1628775" cy="2476500"/>
                    </a:xfrm>
                    <a:prstGeom prst="rect">
                      <a:avLst/>
                    </a:prstGeom>
                  </pic:spPr>
                </pic:pic>
              </a:graphicData>
            </a:graphic>
          </wp:inline>
        </w:drawing>
      </w:r>
      <w:r w:rsidRPr="7ADF17C2">
        <w:rPr>
          <w:sz w:val="24"/>
          <w:szCs w:val="24"/>
        </w:rPr>
        <w:t xml:space="preserve">              </w:t>
      </w:r>
      <w:r>
        <w:rPr>
          <w:noProof/>
        </w:rPr>
        <w:drawing>
          <wp:inline distT="0" distB="0" distL="0" distR="0" wp14:anchorId="3CF99041" wp14:editId="20F6ED1A">
            <wp:extent cx="3324225" cy="2400300"/>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41"/>
                    <pic:cNvPicPr/>
                  </pic:nvPicPr>
                  <pic:blipFill>
                    <a:blip r:embed="rId89">
                      <a:extLst>
                        <a:ext uri="{28A0092B-C50C-407E-A947-70E740481C1C}">
                          <a14:useLocalDpi xmlns:a14="http://schemas.microsoft.com/office/drawing/2010/main" val="0"/>
                        </a:ext>
                      </a:extLst>
                    </a:blip>
                    <a:stretch>
                      <a:fillRect/>
                    </a:stretch>
                  </pic:blipFill>
                  <pic:spPr>
                    <a:xfrm>
                      <a:off x="0" y="0"/>
                      <a:ext cx="3324225" cy="2400300"/>
                    </a:xfrm>
                    <a:prstGeom prst="rect">
                      <a:avLst/>
                    </a:prstGeom>
                  </pic:spPr>
                </pic:pic>
              </a:graphicData>
            </a:graphic>
          </wp:inline>
        </w:drawing>
      </w:r>
    </w:p>
    <w:p w:rsidR="00EE5344" w:rsidP="00EE5344" w:rsidRDefault="00EE5344" w14:paraId="5D3869A3" w14:textId="77777777">
      <w:pPr>
        <w:pStyle w:val="Geenafstand"/>
      </w:pPr>
      <w:r>
        <w:t>Let op! De laag schadecirkels staat niet standaard aan in QGIS. Je zult deze aan moeten vinken om zichtbaar te maken.</w:t>
      </w:r>
    </w:p>
    <w:p w:rsidR="00D768BF" w:rsidP="00EE5344" w:rsidRDefault="00D768BF" w14:paraId="73CD17D9" w14:textId="10C67E4B"/>
    <w:p w:rsidR="00D768BF" w:rsidP="00EE5344" w:rsidRDefault="00D768BF" w14:paraId="5E8D2341" w14:textId="10C67E4B"/>
    <w:p w:rsidR="00D768BF" w:rsidP="00EE5344" w:rsidRDefault="00D768BF" w14:paraId="342DDD29" w14:textId="10C67E4B"/>
    <w:p w:rsidR="00D768BF" w:rsidP="00EE5344" w:rsidRDefault="00D768BF" w14:paraId="55A59FD9" w14:textId="10C67E4B"/>
    <w:p w:rsidR="00D768BF" w:rsidP="00EE5344" w:rsidRDefault="00D768BF" w14:paraId="02FED619" w14:textId="10C67E4B"/>
    <w:p w:rsidR="00D768BF" w:rsidP="00EE5344" w:rsidRDefault="00D768BF" w14:paraId="789F7F03" w14:textId="10C67E4B"/>
    <w:p w:rsidR="00D768BF" w:rsidP="00EE5344" w:rsidRDefault="00D768BF" w14:paraId="68FA9FEA" w14:textId="10C67E4B"/>
    <w:p w:rsidR="00D768BF" w:rsidP="00EE5344" w:rsidRDefault="00D768BF" w14:paraId="2ADA0113" w14:textId="10C67E4B"/>
    <w:p w:rsidR="00D768BF" w:rsidP="00EE5344" w:rsidRDefault="00D768BF" w14:paraId="71FC942B" w14:textId="10C67E4B"/>
    <w:p w:rsidR="00D768BF" w:rsidP="00EE5344" w:rsidRDefault="00D768BF" w14:paraId="471E6B19" w14:textId="10C67E4B"/>
    <w:p w:rsidR="002E30B1" w:rsidP="00EE5344" w:rsidRDefault="002E30B1" w14:paraId="2F24884B" w14:textId="10C67E4B"/>
    <w:p w:rsidR="002E30B1" w:rsidP="00EE5344" w:rsidRDefault="002E30B1" w14:paraId="2C14231E" w14:textId="10C67E4B"/>
    <w:p w:rsidR="002E30B1" w:rsidP="00EE5344" w:rsidRDefault="002E30B1" w14:paraId="341C041A" w14:textId="10C67E4B"/>
    <w:p w:rsidRPr="00865387" w:rsidR="002E30B1" w:rsidP="00865387" w:rsidRDefault="338EBE8D" w14:paraId="5D86A5BE" w14:textId="10C67E4B">
      <w:pPr>
        <w:pStyle w:val="Kop2"/>
        <w:numPr>
          <w:ilvl w:val="1"/>
          <w:numId w:val="5"/>
        </w:numPr>
        <w:ind w:left="0" w:firstLine="0"/>
      </w:pPr>
      <w:bookmarkStart w:name="_Toc109741861" w:id="69"/>
      <w:bookmarkStart w:name="_Toc109895951" w:id="70"/>
      <w:r>
        <w:lastRenderedPageBreak/>
        <w:t>Labels</w:t>
      </w:r>
      <w:bookmarkEnd w:id="69"/>
      <w:bookmarkEnd w:id="70"/>
    </w:p>
    <w:p w:rsidR="0047144A" w:rsidP="00EE5344" w:rsidRDefault="002E30B1" w14:paraId="71758E8A" w14:textId="77777777">
      <w:pPr>
        <w:pStyle w:val="Geenafstand"/>
        <w:rPr>
          <w:highlight w:val="yellow"/>
        </w:rPr>
      </w:pPr>
      <w:r>
        <w:t>De labels spreken voor zich. Kies in de widget het gewenste type, vul de tekst in en plaats deze zonder rotatie met linker muisknop of met rotatie met rechts</w:t>
      </w:r>
      <w:r w:rsidRPr="7ADF17C2">
        <w:rPr>
          <w:highlight w:val="yellow"/>
        </w:rPr>
        <w:t>.</w:t>
      </w:r>
    </w:p>
    <w:p w:rsidR="0047144A" w:rsidP="00EE5344" w:rsidRDefault="0047144A" w14:paraId="6CAA908C" w14:textId="02045A6F">
      <w:pPr>
        <w:pStyle w:val="Geenafstand"/>
        <w:rPr>
          <w:highlight w:val="yellow"/>
        </w:rPr>
      </w:pPr>
    </w:p>
    <w:p w:rsidR="002E30B1" w:rsidP="00EE5344" w:rsidRDefault="002E30B1" w14:paraId="11914537" w14:textId="1B88DD9D">
      <w:pPr>
        <w:pStyle w:val="Geenafstand"/>
      </w:pPr>
      <w:r w:rsidRPr="7ADF17C2">
        <w:rPr>
          <w:highlight w:val="yellow"/>
        </w:rPr>
        <w:t xml:space="preserve"> Let op! Deze labels worden op dit moment nog niet getoond in MOI.</w:t>
      </w:r>
    </w:p>
    <w:p w:rsidR="002E30B1" w:rsidP="0047144A" w:rsidRDefault="0047144A" w14:paraId="0D1904A2" w14:textId="7ED931A8">
      <w:pPr>
        <w:jc w:val="center"/>
      </w:pPr>
      <w:r>
        <w:rPr>
          <w:noProof/>
        </w:rPr>
        <w:drawing>
          <wp:anchor distT="0" distB="0" distL="114300" distR="114300" simplePos="0" relativeHeight="251658263" behindDoc="0" locked="0" layoutInCell="1" allowOverlap="1" wp14:anchorId="1276246B" wp14:editId="3BF2C328">
            <wp:simplePos x="0" y="0"/>
            <wp:positionH relativeFrom="margin">
              <wp:align>center</wp:align>
            </wp:positionH>
            <wp:positionV relativeFrom="paragraph">
              <wp:posOffset>225425</wp:posOffset>
            </wp:positionV>
            <wp:extent cx="3343275" cy="2638425"/>
            <wp:effectExtent l="0" t="0" r="9525" b="9525"/>
            <wp:wrapTopAndBottom/>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37"/>
                    <pic:cNvPicPr/>
                  </pic:nvPicPr>
                  <pic:blipFill>
                    <a:blip r:embed="rId90">
                      <a:extLst>
                        <a:ext uri="{28A0092B-C50C-407E-A947-70E740481C1C}">
                          <a14:useLocalDpi xmlns:a14="http://schemas.microsoft.com/office/drawing/2010/main" val="0"/>
                        </a:ext>
                      </a:extLst>
                    </a:blip>
                    <a:stretch>
                      <a:fillRect/>
                    </a:stretch>
                  </pic:blipFill>
                  <pic:spPr>
                    <a:xfrm>
                      <a:off x="0" y="0"/>
                      <a:ext cx="3343275" cy="2638425"/>
                    </a:xfrm>
                    <a:prstGeom prst="rect">
                      <a:avLst/>
                    </a:prstGeom>
                  </pic:spPr>
                </pic:pic>
              </a:graphicData>
            </a:graphic>
          </wp:anchor>
        </w:drawing>
      </w:r>
    </w:p>
    <w:p w:rsidR="0047144A" w:rsidP="0047144A" w:rsidRDefault="00865387" w14:paraId="74DFF74E" w14:textId="2C8BBC67">
      <w:pPr>
        <w:rPr>
          <w:rStyle w:val="Kop1Char"/>
          <w:rFonts w:asciiTheme="majorHAnsi" w:hAnsiTheme="majorHAnsi"/>
          <w:sz w:val="28"/>
          <w:szCs w:val="28"/>
        </w:rPr>
      </w:pPr>
      <w:r>
        <w:rPr>
          <w:noProof/>
        </w:rPr>
        <mc:AlternateContent>
          <mc:Choice Requires="wps">
            <w:drawing>
              <wp:anchor distT="0" distB="0" distL="114300" distR="114300" simplePos="0" relativeHeight="251658264" behindDoc="0" locked="0" layoutInCell="1" allowOverlap="1" wp14:anchorId="10B20639" wp14:editId="6B359EA9">
                <wp:simplePos x="0" y="0"/>
                <wp:positionH relativeFrom="column">
                  <wp:posOffset>1389380</wp:posOffset>
                </wp:positionH>
                <wp:positionV relativeFrom="paragraph">
                  <wp:posOffset>2847975</wp:posOffset>
                </wp:positionV>
                <wp:extent cx="3343275" cy="635"/>
                <wp:effectExtent l="0" t="0" r="0" b="0"/>
                <wp:wrapTopAndBottom/>
                <wp:docPr id="3" name="Tekstvak 3"/>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rsidRPr="00457610" w:rsidR="00082093" w:rsidP="0047144A" w:rsidRDefault="00082093" w14:paraId="1CDE5622" w14:textId="1AE8E426">
                            <w:pPr>
                              <w:pStyle w:val="Bijschrift"/>
                              <w:jc w:val="center"/>
                              <w:rPr>
                                <w:sz w:val="28"/>
                                <w:szCs w:val="28"/>
                              </w:rPr>
                            </w:pPr>
                            <w:r>
                              <w:t xml:space="preserve">Figuur </w:t>
                            </w:r>
                            <w:r>
                              <w:fldChar w:fldCharType="begin"/>
                            </w:r>
                            <w:r>
                              <w:instrText>SEQ Figuur \* ARABIC</w:instrText>
                            </w:r>
                            <w:r>
                              <w:fldChar w:fldCharType="separate"/>
                            </w:r>
                            <w:r>
                              <w:rPr>
                                <w:noProof/>
                              </w:rPr>
                              <w:t>28</w:t>
                            </w:r>
                            <w:r>
                              <w:fldChar w:fldCharType="end"/>
                            </w:r>
                            <w:r>
                              <w:t xml:space="preserve"> Mogelijke labels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97CBEFC">
              <v:shape id="Tekstvak 3" style="position:absolute;margin-left:109.4pt;margin-top:224.25pt;width:263.2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spid="_x0000_s106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" w14:anchorId="10B20639">
                <v:textbox style="mso-fit-shape-to-text:t" inset="0,0,0,0">
                  <w:txbxContent>
                    <w:p w:rsidRPr="00457610" w:rsidR="00082093" w:rsidP="0047144A" w:rsidRDefault="00082093" w14:paraId="14D2C4B0" w14:textId="1AE8E426">
                      <w:pPr>
                        <w:pStyle w:val="Bijschrift"/>
                        <w:jc w:val="center"/>
                        <w:rPr>
                          <w:sz w:val="28"/>
                          <w:szCs w:val="28"/>
                        </w:rPr>
                      </w:pPr>
                      <w:r>
                        <w:t xml:space="preserve">Figuur </w:t>
                      </w:r>
                      <w:r>
                        <w:fldChar w:fldCharType="begin"/>
                      </w:r>
                      <w:r>
                        <w:instrText>SEQ Figuur \* ARABIC</w:instrText>
                      </w:r>
                      <w:r>
                        <w:fldChar w:fldCharType="separate"/>
                      </w:r>
                      <w:r>
                        <w:rPr>
                          <w:noProof/>
                        </w:rPr>
                        <w:t>28</w:t>
                      </w:r>
                      <w:r>
                        <w:fldChar w:fldCharType="end"/>
                      </w:r>
                      <w:r>
                        <w:t xml:space="preserve"> Mogelijke labels</w:t>
                      </w:r>
                    </w:p>
                  </w:txbxContent>
                </v:textbox>
                <w10:wrap type="topAndBottom"/>
              </v:shape>
            </w:pict>
          </mc:Fallback>
        </mc:AlternateContent>
      </w:r>
    </w:p>
    <w:p w:rsidR="0047144A" w:rsidP="0047144A" w:rsidRDefault="0047144A" w14:paraId="11EDFD89" w14:textId="4C348199">
      <w:pPr>
        <w:rPr>
          <w:rStyle w:val="Kop1Char"/>
          <w:rFonts w:asciiTheme="majorHAnsi" w:hAnsiTheme="majorHAnsi"/>
          <w:sz w:val="28"/>
          <w:szCs w:val="28"/>
        </w:rPr>
      </w:pPr>
    </w:p>
    <w:p w:rsidRPr="00865387" w:rsidR="0047144A" w:rsidP="00865387" w:rsidRDefault="62CF745E" w14:paraId="249F4D6D" w14:textId="72E3E9C2">
      <w:pPr>
        <w:pStyle w:val="Kop2"/>
        <w:numPr>
          <w:ilvl w:val="1"/>
          <w:numId w:val="5"/>
        </w:numPr>
        <w:ind w:left="0" w:firstLine="0"/>
      </w:pPr>
      <w:bookmarkStart w:name="_topic_Opslagstoffen" w:id="71"/>
      <w:bookmarkStart w:name="_Toc109741862" w:id="72"/>
      <w:bookmarkStart w:name="_Toc109895952" w:id="73"/>
      <w:bookmarkEnd w:id="71"/>
      <w:r>
        <w:t>Scheidingen</w:t>
      </w:r>
      <w:bookmarkEnd w:id="72"/>
      <w:bookmarkEnd w:id="73"/>
    </w:p>
    <w:p w:rsidR="0047144A" w:rsidP="0047144A" w:rsidRDefault="0047144A" w14:paraId="0E6A0287" w14:textId="00088B0F">
      <w:pPr>
        <w:pStyle w:val="Geenafstand"/>
      </w:pPr>
      <w:r>
        <w:t>Er is keuze uit de bekende scheidingen. Als je deze selecteert, wordt er automatisch gesnapped aan bouwlagen, vlakken, scheidingen en BAG (aan te passen via “Extra”, “Opties voor snappen”). Tijdens het tekenen verschijnt er, als je gesnapped hebt aan een lijn, automatisch een hulplijn 90 graden haaks op deze lijn.</w:t>
      </w:r>
    </w:p>
    <w:p w:rsidR="0047144A" w:rsidP="0047144A" w:rsidRDefault="0047144A" w14:paraId="13EFA3CD" w14:textId="77777777"/>
    <w:p w:rsidRPr="00865387" w:rsidR="0047144A" w:rsidP="00865387" w:rsidRDefault="62CF745E" w14:paraId="6B6BB022" w14:textId="77777777">
      <w:pPr>
        <w:pStyle w:val="Kop2"/>
        <w:numPr>
          <w:ilvl w:val="1"/>
          <w:numId w:val="5"/>
        </w:numPr>
        <w:ind w:left="0" w:firstLine="0"/>
      </w:pPr>
      <w:bookmarkStart w:name="_Toc109741863" w:id="74"/>
      <w:bookmarkStart w:name="_Toc109895953" w:id="75"/>
      <w:r>
        <w:t>Vlakken</w:t>
      </w:r>
      <w:bookmarkEnd w:id="74"/>
      <w:bookmarkEnd w:id="75"/>
    </w:p>
    <w:p w:rsidR="0047144A" w:rsidP="0047144A" w:rsidRDefault="0047144A" w14:paraId="1D50FF31" w14:textId="314C1DB3">
      <w:pPr>
        <w:pStyle w:val="Geenafstand"/>
      </w:pPr>
      <w:r>
        <w:t>Ook dit spreekt voor zich. Kies in de widget het gewenste vlak. De snap-functie werkt zoals bij de scheidingen.</w:t>
      </w:r>
    </w:p>
    <w:p w:rsidR="007F4ACE" w:rsidRDefault="007F4ACE" w14:paraId="18C3A5F1" w14:textId="1E094606">
      <w:pPr>
        <w:rPr>
          <w:rStyle w:val="Kop1Char"/>
          <w:rFonts w:asciiTheme="majorHAnsi" w:hAnsiTheme="majorHAnsi"/>
          <w:sz w:val="28"/>
          <w:szCs w:val="28"/>
        </w:rPr>
      </w:pPr>
      <w:r>
        <w:rPr>
          <w:rStyle w:val="Kop1Char"/>
          <w:rFonts w:asciiTheme="majorHAnsi" w:hAnsiTheme="majorHAnsi"/>
          <w:sz w:val="28"/>
          <w:szCs w:val="28"/>
        </w:rPr>
        <w:br w:type="page"/>
      </w:r>
    </w:p>
    <w:p w:rsidRPr="009963A6" w:rsidR="00D768BF" w:rsidP="009963A6" w:rsidRDefault="007F4ACE" w14:paraId="64D026C0" w14:textId="5C75E86A">
      <w:pPr>
        <w:pStyle w:val="Kop1"/>
        <w:numPr>
          <w:ilvl w:val="0"/>
          <w:numId w:val="5"/>
        </w:numPr>
        <w:ind w:left="0" w:firstLine="0"/>
      </w:pPr>
      <w:r w:rsidRPr="009963A6">
        <w:lastRenderedPageBreak/>
        <w:t>Bijlage werkvoorraad</w:t>
      </w:r>
    </w:p>
    <w:p w:rsidRPr="007F4ACE" w:rsidR="007F4ACE" w:rsidP="007F4ACE" w:rsidRDefault="007F4ACE" w14:paraId="32622252" w14:textId="77777777"/>
    <w:p w:rsidR="007F4ACE" w:rsidP="007F4ACE" w:rsidRDefault="007F4ACE" w14:paraId="3C65D3DD" w14:textId="77777777">
      <w:r>
        <w:t xml:space="preserve">Vanaf versie 3.4.1. is in de Plug-In het fenomeen ‘werkvoorraad’ geïntroduceerd. Dit om het mogelijk te maken ‘ín het veld’ aanpassingen voor te stellen. </w:t>
      </w:r>
    </w:p>
    <w:p w:rsidR="007F4ACE" w:rsidP="007F4ACE" w:rsidRDefault="007F4ACE" w14:paraId="566BEE9F" w14:textId="7292C4A4">
      <w:r>
        <w:t>In de toekomst wordt het dan mogelijk te maken mobiel wijzigingen aan te brengen. Bijvoorbeeld tijdens een inspectie komt men erachter dat een pictogram op de verkeerde plek staat. Om deze wijzigingen niet direct op de database te laten plaatsvinden, komen ze in de werkvoorraad. Een tekenaar kan dan deze werkvoorraad doorlopen en de voorgestelde aanpassingen wel of niet accepteren.</w:t>
      </w:r>
    </w:p>
    <w:p w:rsidR="007F4ACE" w:rsidP="007F4ACE" w:rsidRDefault="007F4ACE" w14:paraId="4F59C4E4" w14:textId="77423365">
      <w:r>
        <w:t>Alles wat via de PlugIn wordt aangepast, komt direct in de database terecht. Maar alle aanpassingen via ‘anderen’ (bijvoorbeeld ander applicaties als Qfield, maar ook QGis zelf) komen in de werkvoorraad terecht.</w:t>
      </w:r>
    </w:p>
    <w:p w:rsidR="00D230CD" w:rsidP="00D230CD" w:rsidRDefault="00D230CD" w14:paraId="5B3B0FED" w14:textId="77777777"/>
    <w:p w:rsidR="00D230CD" w:rsidP="00D230CD" w:rsidRDefault="00D230CD" w14:paraId="60E6D878" w14:textId="20004D44">
      <w:pPr>
        <w:pStyle w:val="Kop2"/>
        <w:numPr>
          <w:ilvl w:val="1"/>
          <w:numId w:val="5"/>
        </w:numPr>
        <w:ind w:left="0" w:firstLine="0"/>
      </w:pPr>
      <w:r>
        <w:t>Afhandelen van de werkvoorraad</w:t>
      </w:r>
    </w:p>
    <w:p w:rsidR="007F4ACE" w:rsidP="007F4ACE" w:rsidRDefault="007F4ACE" w14:paraId="2F676021" w14:textId="78633AA0"/>
    <w:p w:rsidR="00D230CD" w:rsidP="007F4ACE" w:rsidRDefault="00D230CD" w14:paraId="11CD0510" w14:textId="6A643DF0">
      <w:r>
        <w:t>Wanneer er features worden verwijderd of aangepast buiten de PlugIn om, zijn er meerdere mogelijkheden:</w:t>
      </w:r>
    </w:p>
    <w:p w:rsidR="009963A6" w:rsidP="007F4ACE" w:rsidRDefault="00D230CD" w14:paraId="68560EF4" w14:textId="7464CA85">
      <w:r>
        <w:t xml:space="preserve">De aanpassing staat er de volgende keer bij inloggen niet meer, bijvoorbeeld feature is weggegooid, maar staat er gewoon nog. </w:t>
      </w:r>
    </w:p>
    <w:p w:rsidR="00D230CD" w:rsidP="007F4ACE" w:rsidRDefault="00D230CD" w14:paraId="54BACF80" w14:textId="63C043C1"/>
    <w:p w:rsidR="00D230CD" w:rsidP="007F4ACE" w:rsidRDefault="00D230CD" w14:paraId="61F42172" w14:textId="518FBA3A">
      <w:r>
        <w:t>Weggooien, laag opslaan, rood kruis erdoor heen</w:t>
      </w:r>
    </w:p>
    <w:p w:rsidR="009963A6" w:rsidP="007F4ACE" w:rsidRDefault="009963A6" w14:paraId="70D570C5" w14:textId="77777777"/>
    <w:p w:rsidR="009963A6" w:rsidP="007F4ACE" w:rsidRDefault="009963A6" w14:paraId="5FB9B633" w14:textId="77777777"/>
    <w:p w:rsidRPr="007F4ACE" w:rsidR="009963A6" w:rsidP="007F4ACE" w:rsidRDefault="009963A6" w14:paraId="4ED639B2" w14:textId="77777777"/>
    <w:p w:rsidR="004A03BA" w:rsidP="004A03BA" w:rsidRDefault="004A03BA" w14:paraId="783A6BDB" w14:textId="77777777"/>
    <w:p w:rsidR="004A03BA" w:rsidRDefault="004A03BA" w14:paraId="23D47909" w14:textId="77777777">
      <w:r>
        <w:br w:type="page"/>
      </w:r>
    </w:p>
    <w:p w:rsidR="00DE2C64" w:rsidP="00DE2C64" w:rsidRDefault="00DE2C64" w14:paraId="6499D3E6" w14:textId="3C9CBA6A">
      <w:pPr>
        <w:pStyle w:val="Kop1"/>
        <w:numPr>
          <w:ilvl w:val="0"/>
          <w:numId w:val="5"/>
        </w:numPr>
        <w:ind w:left="0" w:firstLine="0"/>
      </w:pPr>
      <w:r>
        <w:lastRenderedPageBreak/>
        <w:t>Symbolen</w:t>
      </w:r>
    </w:p>
    <w:p w:rsidR="00DE2C64" w:rsidP="00DE2C64" w:rsidRDefault="00DE2C64" w14:paraId="7E6F7B98" w14:textId="49FF02C6"/>
    <w:tbl>
      <w:tblPr>
        <w:tblStyle w:val="Tabelraster"/>
        <w:tblW w:w="0" w:type="auto"/>
        <w:tblLayout w:type="fixed"/>
        <w:tblLook w:val="06A0" w:firstRow="1" w:lastRow="0" w:firstColumn="1" w:lastColumn="0" w:noHBand="1" w:noVBand="1"/>
      </w:tblPr>
      <w:tblGrid>
        <w:gridCol w:w="3020"/>
        <w:gridCol w:w="4346"/>
        <w:gridCol w:w="1694"/>
      </w:tblGrid>
      <w:tr w:rsidR="00DE2C64" w:rsidTr="00DE2C64" w14:paraId="29B006DE" w14:textId="77777777">
        <w:tc>
          <w:tcPr>
            <w:tcW w:w="3020" w:type="dxa"/>
          </w:tcPr>
          <w:p w:rsidR="00DE2C64" w:rsidP="004F4BFB" w:rsidRDefault="00DE2C64" w14:paraId="7C6301C2" w14:textId="77777777">
            <w:r>
              <w:t>Naam</w:t>
            </w:r>
          </w:p>
        </w:tc>
        <w:tc>
          <w:tcPr>
            <w:tcW w:w="4346" w:type="dxa"/>
          </w:tcPr>
          <w:p w:rsidR="00DE2C64" w:rsidP="004F4BFB" w:rsidRDefault="00DE2C64" w14:paraId="7D475C32" w14:textId="77777777">
            <w:r>
              <w:t>Omschrijving</w:t>
            </w:r>
          </w:p>
        </w:tc>
        <w:tc>
          <w:tcPr>
            <w:tcW w:w="1694" w:type="dxa"/>
          </w:tcPr>
          <w:p w:rsidR="00DE2C64" w:rsidP="004F4BFB" w:rsidRDefault="00DE2C64" w14:paraId="35A8D995" w14:textId="77777777">
            <w:r>
              <w:t>Legenda</w:t>
            </w:r>
          </w:p>
        </w:tc>
      </w:tr>
      <w:tr w:rsidR="00DE2C64" w:rsidTr="00DE2C64" w14:paraId="6DE4425A" w14:textId="77777777">
        <w:tc>
          <w:tcPr>
            <w:tcW w:w="3020" w:type="dxa"/>
          </w:tcPr>
          <w:p w:rsidR="00DE2C64" w:rsidP="004F4BFB" w:rsidRDefault="00DE2C64" w14:paraId="61042F0A" w14:textId="77777777">
            <w:r>
              <w:t>Bouwdeel scheiding</w:t>
            </w:r>
          </w:p>
        </w:tc>
        <w:tc>
          <w:tcPr>
            <w:tcW w:w="4346" w:type="dxa"/>
          </w:tcPr>
          <w:p w:rsidR="00DE2C64" w:rsidP="004F4BFB" w:rsidRDefault="00DE2C64" w14:paraId="788D7BE7" w14:textId="77777777">
            <w:r>
              <w:t>Binnenwanden die niet gepasseerd kunnen worden (geen deuren)</w:t>
            </w:r>
          </w:p>
        </w:tc>
        <w:tc>
          <w:tcPr>
            <w:tcW w:w="1694" w:type="dxa"/>
          </w:tcPr>
          <w:p w:rsidRPr="00C03FD8" w:rsidR="00DE2C64" w:rsidP="004F4BFB" w:rsidRDefault="00DE2C64" w14:paraId="66D754FC" w14:textId="77777777">
            <w:r w:rsidRPr="00C03FD8">
              <w:rPr>
                <w:noProof/>
              </w:rPr>
              <mc:AlternateContent>
                <mc:Choice Requires="wps">
                  <w:drawing>
                    <wp:anchor distT="0" distB="0" distL="114300" distR="114300" simplePos="0" relativeHeight="251660340" behindDoc="0" locked="0" layoutInCell="1" allowOverlap="1" wp14:anchorId="39BC23FA" wp14:editId="01BCF8AE">
                      <wp:simplePos x="0" y="0"/>
                      <wp:positionH relativeFrom="column">
                        <wp:posOffset>85916</wp:posOffset>
                      </wp:positionH>
                      <wp:positionV relativeFrom="paragraph">
                        <wp:posOffset>208724</wp:posOffset>
                      </wp:positionV>
                      <wp:extent cx="705633" cy="0"/>
                      <wp:effectExtent l="0" t="0" r="37465" b="19050"/>
                      <wp:wrapNone/>
                      <wp:docPr id="523006893" name="Rechte verbindingslijn 523006893"/>
                      <wp:cNvGraphicFramePr/>
                      <a:graphic xmlns:a="http://schemas.openxmlformats.org/drawingml/2006/main">
                        <a:graphicData uri="http://schemas.microsoft.com/office/word/2010/wordprocessingShape">
                          <wps:wsp>
                            <wps:cNvCnPr/>
                            <wps:spPr>
                              <a:xfrm>
                                <a:off x="0" y="0"/>
                                <a:ext cx="70563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00185E92">
                    <v:line id="Rechte verbindingslijn 523006893" style="position:absolute;z-index:2516603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6.75pt,16.45pt" to="62.3pt,16.45pt" w14:anchorId="1B879E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">
                      <v:stroke joinstyle="miter"/>
                    </v:line>
                  </w:pict>
                </mc:Fallback>
              </mc:AlternateContent>
            </w:r>
          </w:p>
        </w:tc>
      </w:tr>
      <w:tr w:rsidR="00DE2C64" w:rsidTr="00DE2C64" w14:paraId="07E163D1" w14:textId="77777777">
        <w:tc>
          <w:tcPr>
            <w:tcW w:w="3020" w:type="dxa"/>
          </w:tcPr>
          <w:p w:rsidR="00DE2C64" w:rsidP="004F4BFB" w:rsidRDefault="00DE2C64" w14:paraId="68D26BBB" w14:textId="77777777">
            <w:r>
              <w:t>30 min (brand) werende scheiding</w:t>
            </w:r>
          </w:p>
        </w:tc>
        <w:tc>
          <w:tcPr>
            <w:tcW w:w="4346" w:type="dxa"/>
          </w:tcPr>
          <w:p w:rsidR="00DE2C64" w:rsidP="004F4BFB" w:rsidRDefault="00DE2C64" w14:paraId="6B7BDAA5" w14:textId="77777777">
            <w:r w:rsidRPr="007705EC">
              <w:t>Branddoorslag en brandoverslag (WBDBO) van 30 minuten</w:t>
            </w:r>
            <w:r>
              <w:t>. Overgenomen uit vergunningtekening</w:t>
            </w:r>
          </w:p>
        </w:tc>
        <w:tc>
          <w:tcPr>
            <w:tcW w:w="1694" w:type="dxa"/>
          </w:tcPr>
          <w:p w:rsidR="00DE2C64" w:rsidP="004F4BFB" w:rsidRDefault="00DE2C64" w14:paraId="097FD37F" w14:textId="77777777">
            <w:r w:rsidRPr="61CEF3A4">
              <w:rPr>
                <w:color w:val="FF0000"/>
              </w:rPr>
              <w:t xml:space="preserve">- - - - - - - - </w:t>
            </w:r>
          </w:p>
        </w:tc>
      </w:tr>
      <w:tr w:rsidR="00DE2C64" w:rsidTr="00DE2C64" w14:paraId="023351BA" w14:textId="77777777">
        <w:tc>
          <w:tcPr>
            <w:tcW w:w="3020" w:type="dxa"/>
          </w:tcPr>
          <w:p w:rsidR="00DE2C64" w:rsidP="004F4BFB" w:rsidRDefault="00DE2C64" w14:paraId="6CBEF0A3" w14:textId="77777777">
            <w:r>
              <w:t>60 min (brand) werende scheiding</w:t>
            </w:r>
          </w:p>
        </w:tc>
        <w:tc>
          <w:tcPr>
            <w:tcW w:w="4346" w:type="dxa"/>
          </w:tcPr>
          <w:p w:rsidR="00DE2C64" w:rsidP="004F4BFB" w:rsidRDefault="00DE2C64" w14:paraId="74228164" w14:textId="77777777">
            <w:r w:rsidRPr="007705EC">
              <w:t>Branddoorslag en brandoverslag (WBDBO) van </w:t>
            </w:r>
            <w:r>
              <w:t>6</w:t>
            </w:r>
            <w:r w:rsidRPr="007705EC">
              <w:t>0 minuten</w:t>
            </w:r>
            <w:r>
              <w:t>. Overgenomen uit vergunningtekening</w:t>
            </w:r>
          </w:p>
        </w:tc>
        <w:tc>
          <w:tcPr>
            <w:tcW w:w="1694" w:type="dxa"/>
          </w:tcPr>
          <w:p w:rsidRPr="007C6951" w:rsidR="00DE2C64" w:rsidP="004F4BFB" w:rsidRDefault="00DE2C64" w14:paraId="6ACAD3FC" w14:textId="77777777">
            <w:pPr>
              <w:rPr>
                <w:color w:val="A8D08D" w:themeColor="accent6" w:themeTint="99"/>
              </w:rPr>
            </w:pPr>
            <w:r w:rsidRPr="007C6951">
              <w:rPr>
                <w:color w:val="A8D08D" w:themeColor="accent6" w:themeTint="99"/>
              </w:rPr>
              <w:t xml:space="preserve">- - - - - - - - </w:t>
            </w:r>
          </w:p>
        </w:tc>
      </w:tr>
      <w:tr w:rsidR="00DE2C64" w:rsidTr="00DE2C64" w14:paraId="352724B8" w14:textId="77777777">
        <w:trPr>
          <w:trHeight w:val="664"/>
        </w:trPr>
        <w:tc>
          <w:tcPr>
            <w:tcW w:w="3020" w:type="dxa"/>
          </w:tcPr>
          <w:p w:rsidR="00DE2C64" w:rsidP="004F4BFB" w:rsidRDefault="00DE2C64" w14:paraId="05D304B2" w14:textId="77777777">
            <w:r>
              <w:t>120 min (brand) werende scheiding</w:t>
            </w:r>
          </w:p>
        </w:tc>
        <w:tc>
          <w:tcPr>
            <w:tcW w:w="4346" w:type="dxa"/>
          </w:tcPr>
          <w:p w:rsidR="00DE2C64" w:rsidP="004F4BFB" w:rsidRDefault="00DE2C64" w14:paraId="0B67D605" w14:textId="77777777">
            <w:r w:rsidRPr="007705EC">
              <w:t>Branddoorslag en brandoverslag (WBDBO) van </w:t>
            </w:r>
            <w:r>
              <w:t>12</w:t>
            </w:r>
            <w:r w:rsidRPr="007705EC">
              <w:t>0 minuten</w:t>
            </w:r>
            <w:r>
              <w:t>. Overgenomen uit vergunningtekening</w:t>
            </w:r>
          </w:p>
        </w:tc>
        <w:tc>
          <w:tcPr>
            <w:tcW w:w="1694" w:type="dxa"/>
          </w:tcPr>
          <w:p w:rsidR="00DE2C64" w:rsidP="004F4BFB" w:rsidRDefault="00DE2C64" w14:paraId="298A2E83" w14:textId="77777777">
            <w:r w:rsidRPr="00C03FD8">
              <w:rPr>
                <w:noProof/>
              </w:rPr>
              <mc:AlternateContent>
                <mc:Choice Requires="wps">
                  <w:drawing>
                    <wp:anchor distT="0" distB="0" distL="114300" distR="114300" simplePos="0" relativeHeight="251661364" behindDoc="0" locked="0" layoutInCell="1" allowOverlap="1" wp14:anchorId="499CC9EE" wp14:editId="1EFB9B70">
                      <wp:simplePos x="0" y="0"/>
                      <wp:positionH relativeFrom="column">
                        <wp:posOffset>-270</wp:posOffset>
                      </wp:positionH>
                      <wp:positionV relativeFrom="paragraph">
                        <wp:posOffset>188160</wp:posOffset>
                      </wp:positionV>
                      <wp:extent cx="705633" cy="0"/>
                      <wp:effectExtent l="0" t="0" r="37465" b="19050"/>
                      <wp:wrapNone/>
                      <wp:docPr id="523006894" name="Rechte verbindingslijn 523006894"/>
                      <wp:cNvGraphicFramePr/>
                      <a:graphic xmlns:a="http://schemas.openxmlformats.org/drawingml/2006/main">
                        <a:graphicData uri="http://schemas.microsoft.com/office/word/2010/wordprocessingShape">
                          <wps:wsp>
                            <wps:cNvCnPr/>
                            <wps:spPr>
                              <a:xfrm>
                                <a:off x="0" y="0"/>
                                <a:ext cx="705633"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0A242393">
                    <v:line id="Rechte verbindingslijn 523006894" style="position:absolute;z-index:251661364;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from="0,14.8pt" to="55.55pt,14.8pt" w14:anchorId="7FA5C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">
                      <v:stroke joinstyle="miter"/>
                    </v:line>
                  </w:pict>
                </mc:Fallback>
              </mc:AlternateContent>
            </w:r>
          </w:p>
        </w:tc>
      </w:tr>
      <w:tr w:rsidR="00DE2C64" w:rsidTr="00DE2C64" w14:paraId="0B0DC1A4" w14:textId="77777777">
        <w:tc>
          <w:tcPr>
            <w:tcW w:w="3020" w:type="dxa"/>
          </w:tcPr>
          <w:p w:rsidR="00DE2C64" w:rsidP="004F4BFB" w:rsidRDefault="00DE2C64" w14:paraId="39B88494" w14:textId="77777777">
            <w:r>
              <w:t>Rookwerende scheiding</w:t>
            </w:r>
          </w:p>
        </w:tc>
        <w:tc>
          <w:tcPr>
            <w:tcW w:w="4346" w:type="dxa"/>
          </w:tcPr>
          <w:p w:rsidR="00DE2C64" w:rsidP="004F4BFB" w:rsidRDefault="00DE2C64" w14:paraId="76C30485" w14:textId="77777777"/>
        </w:tc>
        <w:tc>
          <w:tcPr>
            <w:tcW w:w="1694" w:type="dxa"/>
          </w:tcPr>
          <w:p w:rsidR="00DE2C64" w:rsidP="004F4BFB" w:rsidRDefault="00DE2C64" w14:paraId="32914B98" w14:textId="77777777">
            <w:r w:rsidRPr="00C03FD8">
              <w:rPr>
                <w:noProof/>
              </w:rPr>
              <mc:AlternateContent>
                <mc:Choice Requires="wps">
                  <w:drawing>
                    <wp:anchor distT="0" distB="0" distL="114300" distR="114300" simplePos="0" relativeHeight="251662388" behindDoc="0" locked="0" layoutInCell="1" allowOverlap="1" wp14:anchorId="3586D85A" wp14:editId="1126C52C">
                      <wp:simplePos x="0" y="0"/>
                      <wp:positionH relativeFrom="column">
                        <wp:posOffset>3906</wp:posOffset>
                      </wp:positionH>
                      <wp:positionV relativeFrom="paragraph">
                        <wp:posOffset>95667</wp:posOffset>
                      </wp:positionV>
                      <wp:extent cx="705633" cy="0"/>
                      <wp:effectExtent l="0" t="0" r="37465" b="19050"/>
                      <wp:wrapNone/>
                      <wp:docPr id="523006895" name="Rechte verbindingslijn 523006895"/>
                      <wp:cNvGraphicFramePr/>
                      <a:graphic xmlns:a="http://schemas.openxmlformats.org/drawingml/2006/main">
                        <a:graphicData uri="http://schemas.microsoft.com/office/word/2010/wordprocessingShape">
                          <wps:wsp>
                            <wps:cNvCnPr/>
                            <wps:spPr>
                              <a:xfrm>
                                <a:off x="0" y="0"/>
                                <a:ext cx="705633"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7406DB3">
                    <v:line id="Rechte verbindingslijn 523006895" style="position:absolute;z-index:251662388;visibility:visible;mso-wrap-style:square;mso-wrap-distance-left:9pt;mso-wrap-distance-top:0;mso-wrap-distance-right:9pt;mso-wrap-distance-bottom:0;mso-position-horizontal:absolute;mso-position-horizontal-relative:text;mso-position-vertical:absolute;mso-position-vertical-relative:text" o:spid="_x0000_s1026" strokecolor="#00b0f0" strokeweight=".5pt" from=".3pt,7.55pt" to="55.85pt,7.55pt" w14:anchorId="316BAA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">
                      <v:stroke joinstyle="miter"/>
                    </v:line>
                  </w:pict>
                </mc:Fallback>
              </mc:AlternateContent>
            </w:r>
          </w:p>
        </w:tc>
      </w:tr>
      <w:tr w:rsidR="00DE2C64" w:rsidTr="00DE2C64" w14:paraId="2A18B422" w14:textId="77777777">
        <w:tc>
          <w:tcPr>
            <w:tcW w:w="3020" w:type="dxa"/>
          </w:tcPr>
          <w:p w:rsidR="00DE2C64" w:rsidP="004F4BFB" w:rsidRDefault="00DE2C64" w14:paraId="29CA65A1" w14:textId="77777777">
            <w:r>
              <w:t>Vlak loopgebied</w:t>
            </w:r>
          </w:p>
        </w:tc>
        <w:tc>
          <w:tcPr>
            <w:tcW w:w="4346" w:type="dxa"/>
          </w:tcPr>
          <w:p w:rsidR="00DE2C64" w:rsidP="004F4BFB" w:rsidRDefault="00DE2C64" w14:paraId="54A99C0A" w14:textId="77777777"/>
        </w:tc>
        <w:tc>
          <w:tcPr>
            <w:tcW w:w="1694" w:type="dxa"/>
          </w:tcPr>
          <w:p w:rsidR="00DE2C64" w:rsidP="004F4BFB" w:rsidRDefault="00DE2C64" w14:paraId="09D42193" w14:textId="77777777"/>
        </w:tc>
      </w:tr>
      <w:tr w:rsidR="00DE2C64" w:rsidTr="00DE2C64" w14:paraId="29B3E3F1" w14:textId="77777777">
        <w:tc>
          <w:tcPr>
            <w:tcW w:w="3020" w:type="dxa"/>
          </w:tcPr>
          <w:p w:rsidR="00DE2C64" w:rsidP="004F4BFB" w:rsidRDefault="00DE2C64" w14:paraId="10C34AE1" w14:textId="77777777">
            <w:r>
              <w:t>Vlak verblijfsgebied</w:t>
            </w:r>
          </w:p>
        </w:tc>
        <w:tc>
          <w:tcPr>
            <w:tcW w:w="4346" w:type="dxa"/>
          </w:tcPr>
          <w:p w:rsidR="00DE2C64" w:rsidP="004F4BFB" w:rsidRDefault="00DE2C64" w14:paraId="2F1C5B01" w14:textId="77777777"/>
        </w:tc>
        <w:tc>
          <w:tcPr>
            <w:tcW w:w="1694" w:type="dxa"/>
          </w:tcPr>
          <w:p w:rsidR="00DE2C64" w:rsidP="004F4BFB" w:rsidRDefault="00DE2C64" w14:paraId="6DDBF0DB" w14:textId="77777777"/>
        </w:tc>
      </w:tr>
      <w:tr w:rsidR="00DE2C64" w:rsidTr="00DE2C64" w14:paraId="301CAF3E" w14:textId="77777777">
        <w:tc>
          <w:tcPr>
            <w:tcW w:w="3020" w:type="dxa"/>
          </w:tcPr>
          <w:p w:rsidR="00DE2C64" w:rsidP="004F4BFB" w:rsidRDefault="00DE2C64" w14:paraId="753C5B0E" w14:textId="77777777"/>
        </w:tc>
        <w:tc>
          <w:tcPr>
            <w:tcW w:w="4346" w:type="dxa"/>
          </w:tcPr>
          <w:p w:rsidR="00DE2C64" w:rsidP="004F4BFB" w:rsidRDefault="00DE2C64" w14:paraId="277E255E" w14:textId="77777777"/>
        </w:tc>
        <w:tc>
          <w:tcPr>
            <w:tcW w:w="1694" w:type="dxa"/>
          </w:tcPr>
          <w:p w:rsidR="00DE2C64" w:rsidP="004F4BFB" w:rsidRDefault="00DE2C64" w14:paraId="2D6C559A" w14:textId="77777777"/>
        </w:tc>
      </w:tr>
      <w:tr w:rsidR="00DE2C64" w:rsidTr="00DE2C64" w14:paraId="2E29D173" w14:textId="77777777">
        <w:tc>
          <w:tcPr>
            <w:tcW w:w="3020" w:type="dxa"/>
          </w:tcPr>
          <w:p w:rsidR="00DE2C64" w:rsidP="004F4BFB" w:rsidRDefault="00DE2C64" w14:paraId="577B9D23" w14:textId="77777777"/>
        </w:tc>
        <w:tc>
          <w:tcPr>
            <w:tcW w:w="4346" w:type="dxa"/>
          </w:tcPr>
          <w:p w:rsidR="00DE2C64" w:rsidP="004F4BFB" w:rsidRDefault="00DE2C64" w14:paraId="3C4829B9" w14:textId="77777777"/>
        </w:tc>
        <w:tc>
          <w:tcPr>
            <w:tcW w:w="1694" w:type="dxa"/>
          </w:tcPr>
          <w:p w:rsidR="00DE2C64" w:rsidP="004F4BFB" w:rsidRDefault="00DE2C64" w14:paraId="37756829" w14:textId="77777777"/>
        </w:tc>
      </w:tr>
      <w:tr w:rsidR="00DE2C64" w:rsidTr="00DE2C64" w14:paraId="28BD8006" w14:textId="77777777">
        <w:tc>
          <w:tcPr>
            <w:tcW w:w="3020" w:type="dxa"/>
          </w:tcPr>
          <w:p w:rsidR="00DE2C64" w:rsidP="004F4BFB" w:rsidRDefault="00DE2C64" w14:paraId="1554F97A" w14:textId="77777777"/>
        </w:tc>
        <w:tc>
          <w:tcPr>
            <w:tcW w:w="4346" w:type="dxa"/>
          </w:tcPr>
          <w:p w:rsidR="00DE2C64" w:rsidP="004F4BFB" w:rsidRDefault="00DE2C64" w14:paraId="77F388D8" w14:textId="77777777"/>
        </w:tc>
        <w:tc>
          <w:tcPr>
            <w:tcW w:w="1694" w:type="dxa"/>
          </w:tcPr>
          <w:p w:rsidR="00DE2C64" w:rsidP="004F4BFB" w:rsidRDefault="00DE2C64" w14:paraId="54D5CA44" w14:textId="77777777"/>
        </w:tc>
      </w:tr>
      <w:tr w:rsidR="00DE2C64" w:rsidTr="00DE2C64" w14:paraId="33E0951E" w14:textId="77777777">
        <w:tc>
          <w:tcPr>
            <w:tcW w:w="3020" w:type="dxa"/>
          </w:tcPr>
          <w:p w:rsidR="00DE2C64" w:rsidP="004F4BFB" w:rsidRDefault="00DE2C64" w14:paraId="08E5408C" w14:textId="77777777"/>
        </w:tc>
        <w:tc>
          <w:tcPr>
            <w:tcW w:w="4346" w:type="dxa"/>
          </w:tcPr>
          <w:p w:rsidR="00DE2C64" w:rsidP="004F4BFB" w:rsidRDefault="00DE2C64" w14:paraId="5DE9F095" w14:textId="77777777"/>
        </w:tc>
        <w:tc>
          <w:tcPr>
            <w:tcW w:w="1694" w:type="dxa"/>
          </w:tcPr>
          <w:p w:rsidR="00DE2C64" w:rsidP="004F4BFB" w:rsidRDefault="00DE2C64" w14:paraId="72BF6708" w14:textId="77777777"/>
        </w:tc>
      </w:tr>
      <w:tr w:rsidR="00DE2C64" w:rsidTr="00DE2C64" w14:paraId="33BA037B" w14:textId="77777777">
        <w:tc>
          <w:tcPr>
            <w:tcW w:w="3020" w:type="dxa"/>
          </w:tcPr>
          <w:p w:rsidR="00DE2C64" w:rsidP="004F4BFB" w:rsidRDefault="00DE2C64" w14:paraId="49C57970" w14:textId="77777777"/>
        </w:tc>
        <w:tc>
          <w:tcPr>
            <w:tcW w:w="4346" w:type="dxa"/>
          </w:tcPr>
          <w:p w:rsidR="00DE2C64" w:rsidP="004F4BFB" w:rsidRDefault="00DE2C64" w14:paraId="37D099DA" w14:textId="77777777"/>
        </w:tc>
        <w:tc>
          <w:tcPr>
            <w:tcW w:w="1694" w:type="dxa"/>
          </w:tcPr>
          <w:p w:rsidR="00DE2C64" w:rsidP="004F4BFB" w:rsidRDefault="00DE2C64" w14:paraId="58AB03B4" w14:textId="77777777"/>
        </w:tc>
      </w:tr>
      <w:tr w:rsidR="00DE2C64" w:rsidTr="00DE2C64" w14:paraId="4EF5E038" w14:textId="77777777">
        <w:tc>
          <w:tcPr>
            <w:tcW w:w="3020" w:type="dxa"/>
          </w:tcPr>
          <w:p w:rsidR="00DE2C64" w:rsidP="004F4BFB" w:rsidRDefault="00DE2C64" w14:paraId="02245F87" w14:textId="77777777"/>
        </w:tc>
        <w:tc>
          <w:tcPr>
            <w:tcW w:w="4346" w:type="dxa"/>
          </w:tcPr>
          <w:p w:rsidR="00DE2C64" w:rsidP="004F4BFB" w:rsidRDefault="00DE2C64" w14:paraId="4871695A" w14:textId="77777777"/>
        </w:tc>
        <w:tc>
          <w:tcPr>
            <w:tcW w:w="1694" w:type="dxa"/>
          </w:tcPr>
          <w:p w:rsidR="00DE2C64" w:rsidP="004F4BFB" w:rsidRDefault="00DE2C64" w14:paraId="41E37B16" w14:textId="77777777"/>
        </w:tc>
      </w:tr>
      <w:tr w:rsidR="00DE2C64" w:rsidTr="00DE2C64" w14:paraId="6C48A3AD" w14:textId="77777777">
        <w:tc>
          <w:tcPr>
            <w:tcW w:w="3020" w:type="dxa"/>
          </w:tcPr>
          <w:p w:rsidR="00DE2C64" w:rsidP="004F4BFB" w:rsidRDefault="00DE2C64" w14:paraId="49A7AD65" w14:textId="77777777"/>
        </w:tc>
        <w:tc>
          <w:tcPr>
            <w:tcW w:w="4346" w:type="dxa"/>
          </w:tcPr>
          <w:p w:rsidR="00DE2C64" w:rsidP="004F4BFB" w:rsidRDefault="00DE2C64" w14:paraId="40B3C87E" w14:textId="77777777"/>
        </w:tc>
        <w:tc>
          <w:tcPr>
            <w:tcW w:w="1694" w:type="dxa"/>
          </w:tcPr>
          <w:p w:rsidR="00DE2C64" w:rsidP="004F4BFB" w:rsidRDefault="00DE2C64" w14:paraId="4C1F6A95" w14:textId="77777777"/>
        </w:tc>
      </w:tr>
    </w:tbl>
    <w:p w:rsidR="004A03BA" w:rsidP="004A03BA" w:rsidRDefault="004A03BA" w14:paraId="62D26593" w14:textId="604F7DCC"/>
    <w:p w:rsidR="00DE2C64" w:rsidRDefault="00DE2C64" w14:paraId="4EB6890A" w14:textId="77777777"/>
    <w:p w:rsidR="00DE2C64" w:rsidRDefault="00DE2C64" w14:paraId="566F6BBC" w14:textId="77777777">
      <w:r>
        <w:br w:type="page"/>
      </w:r>
    </w:p>
    <w:p w:rsidR="00DE2C64" w:rsidP="00DE2C64" w:rsidRDefault="00DE2C64" w14:paraId="7409C922" w14:textId="1174C2FF">
      <w:pPr>
        <w:pStyle w:val="Kop1"/>
        <w:numPr>
          <w:ilvl w:val="0"/>
          <w:numId w:val="5"/>
        </w:numPr>
        <w:ind w:left="0" w:firstLine="0"/>
      </w:pPr>
      <w:r>
        <w:lastRenderedPageBreak/>
        <w:t>Begrippenlijst</w:t>
      </w:r>
    </w:p>
    <w:p w:rsidR="00DE2C64" w:rsidRDefault="00DE2C64" w14:paraId="779A82B4" w14:textId="4BB413FB"/>
    <w:sectPr w:rsidR="00DE2C64" w:rsidSect="00C21073">
      <w:footerReference w:type="default" r:id="rId91"/>
      <w:headerReference w:type="first" r:id="rId92"/>
      <w:footerReference w:type="first" r:id="rId93"/>
      <w:pgSz w:w="11905" w:h="16838" w:orient="portrait"/>
      <w:pgMar w:top="1200" w:right="1200" w:bottom="851" w:left="1200" w:header="600" w:footer="600"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2093" w:rsidRDefault="00082093" w14:paraId="3D6E3F40" w14:textId="77777777">
      <w:r>
        <w:separator/>
      </w:r>
    </w:p>
  </w:endnote>
  <w:endnote w:type="continuationSeparator" w:id="0">
    <w:p w:rsidR="00082093" w:rsidRDefault="00082093" w14:paraId="66FEB450" w14:textId="77777777">
      <w:r>
        <w:continuationSeparator/>
      </w:r>
    </w:p>
  </w:endnote>
  <w:endnote w:type="continuationNotice" w:id="1">
    <w:p w:rsidR="00082093" w:rsidRDefault="00082093" w14:paraId="58F514C9"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2093" w:rsidRDefault="00082093" w14:paraId="66AB9CA8" w14:textId="42EDB0E6">
    <w:pPr>
      <w:jc w:val="center"/>
    </w:pPr>
    <w:r>
      <w:fldChar w:fldCharType="begin"/>
    </w:r>
    <w:r>
      <w:instrText>PAGE  \* Arabic  \* MERGEFORMAT</w:instrText>
    </w:r>
    <w:r>
      <w:fldChar w:fldCharType="separate"/>
    </w:r>
    <w:r w:rsidRPr="00DE2C64" w:rsidR="00DE2C64">
      <w:rPr>
        <w:noProof/>
        <w:color w:val="969696"/>
        <w:sz w:val="18"/>
      </w:rPr>
      <w:t>17</w:t>
    </w:r>
    <w:r>
      <w:fldChar w:fldCharType="end"/>
    </w:r>
    <w:r>
      <w:rPr>
        <w:color w:val="969696"/>
        <w:sz w:val="18"/>
      </w:rPr>
      <w:t xml:space="preserve"> / </w:t>
    </w:r>
    <w:r>
      <w:fldChar w:fldCharType="begin"/>
    </w:r>
    <w:r>
      <w:instrText>NUMPAGES  \* Arabic  \* MERGEFORMAT</w:instrText>
    </w:r>
    <w:r>
      <w:fldChar w:fldCharType="separate"/>
    </w:r>
    <w:r w:rsidRPr="00DE2C64" w:rsidR="00DE2C64">
      <w:rPr>
        <w:noProof/>
        <w:color w:val="969696"/>
        <w:sz w:val="18"/>
      </w:rPr>
      <w:t>44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082093" w:rsidRDefault="00082093" w14:paraId="66539A4F" w14:textId="3948A051">
    <w:pPr>
      <w:pStyle w:val="Voettekst"/>
    </w:pPr>
    <w:r w:rsidRPr="002A5F1E">
      <w:rPr>
        <w:b/>
        <w:noProof/>
        <w:color w:val="A5A5A5" w:themeColor="accent3"/>
        <w:sz w:val="29"/>
        <w:szCs w:val="29"/>
      </w:rPr>
      <w:drawing>
        <wp:anchor distT="0" distB="0" distL="114300" distR="114300" simplePos="0" relativeHeight="251658240" behindDoc="1" locked="0" layoutInCell="1" allowOverlap="1" wp14:anchorId="3781B82E" wp14:editId="06839D4C">
          <wp:simplePos x="0" y="0"/>
          <wp:positionH relativeFrom="margin">
            <wp:posOffset>0</wp:posOffset>
          </wp:positionH>
          <wp:positionV relativeFrom="paragraph">
            <wp:posOffset>0</wp:posOffset>
          </wp:positionV>
          <wp:extent cx="2343150" cy="723900"/>
          <wp:effectExtent l="0" t="0" r="0" b="0"/>
          <wp:wrapNone/>
          <wp:docPr id="523006883" nam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pic:cNvPicPr/>
                </pic:nvPicPr>
                <pic:blipFill rotWithShape="1">
                  <a:blip r:embed="rId1">
                    <a:extLst>
                      <a:ext uri="{28A0092B-C50C-407E-A947-70E740481C1C}">
                        <a14:useLocalDpi xmlns:a14="http://schemas.microsoft.com/office/drawing/2010/main" val="0"/>
                      </a:ext>
                    </a:extLst>
                  </a:blip>
                  <a:srcRect l="-1697" r="40803"/>
                  <a:stretch/>
                </pic:blipFill>
                <pic:spPr bwMode="auto">
                  <a:xfrm>
                    <a:off x="0" y="0"/>
                    <a:ext cx="2343150" cy="72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2093" w:rsidRDefault="00082093" w14:paraId="154DD791" w14:textId="7777777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2093" w:rsidRDefault="00082093" w14:paraId="60DBA496" w14:textId="77777777">
      <w:r>
        <w:separator/>
      </w:r>
    </w:p>
  </w:footnote>
  <w:footnote w:type="continuationSeparator" w:id="0">
    <w:p w:rsidR="00082093" w:rsidRDefault="00082093" w14:paraId="4AE83D42" w14:textId="77777777">
      <w:r>
        <w:continuationSeparator/>
      </w:r>
    </w:p>
  </w:footnote>
  <w:footnote w:type="continuationNotice" w:id="1">
    <w:p w:rsidR="00082093" w:rsidRDefault="00082093" w14:paraId="1D2AF717"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082093" w:rsidRDefault="00082093" w14:paraId="4C62BE8A" w14:textId="323B0630">
    <w:pPr>
      <w:pStyle w:val="Koptekst"/>
    </w:pPr>
    <w:r>
      <w:rPr>
        <w:noProof/>
      </w:rPr>
      <w:drawing>
        <wp:anchor distT="0" distB="0" distL="114300" distR="114300" simplePos="0" relativeHeight="251658241" behindDoc="1" locked="0" layoutInCell="0" allowOverlap="1" wp14:anchorId="4D6159FA" wp14:editId="300465C7">
          <wp:simplePos x="0" y="0"/>
          <wp:positionH relativeFrom="page">
            <wp:align>right</wp:align>
          </wp:positionH>
          <wp:positionV relativeFrom="page">
            <wp:posOffset>3501571</wp:posOffset>
          </wp:positionV>
          <wp:extent cx="7559675" cy="5758542"/>
          <wp:effectExtent l="0" t="0" r="3175" b="0"/>
          <wp:wrapNone/>
          <wp:docPr id="1" name="FotoVoorbl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b="42920"/>
                  <a:stretch/>
                </pic:blipFill>
                <pic:spPr bwMode="auto">
                  <a:xfrm>
                    <a:off x="0" y="0"/>
                    <a:ext cx="7559675" cy="5758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20A0D"/>
    <w:multiLevelType w:val="hybridMultilevel"/>
    <w:tmpl w:val="D23E3E46"/>
    <w:lvl w:ilvl="0" w:tplc="04130001">
      <w:start w:val="1"/>
      <w:numFmt w:val="bullet"/>
      <w:lvlText w:val=""/>
      <w:lvlJc w:val="left"/>
      <w:pPr>
        <w:ind w:left="720" w:hanging="360"/>
      </w:pPr>
      <w:rPr>
        <w:rFonts w:hint="default" w:ascii="Symbol" w:hAnsi="Symbol"/>
      </w:rPr>
    </w:lvl>
    <w:lvl w:ilvl="1" w:tplc="4E5EF484">
      <w:start w:val="1"/>
      <w:numFmt w:val="bullet"/>
      <w:lvlText w:val="o"/>
      <w:lvlJc w:val="left"/>
      <w:pPr>
        <w:ind w:left="1440" w:hanging="360"/>
      </w:pPr>
      <w:rPr>
        <w:rFonts w:hint="default" w:ascii="Courier New" w:hAnsi="Courier New"/>
      </w:rPr>
    </w:lvl>
    <w:lvl w:ilvl="2" w:tplc="F3965B2C">
      <w:start w:val="1"/>
      <w:numFmt w:val="bullet"/>
      <w:lvlText w:val=""/>
      <w:lvlJc w:val="left"/>
      <w:pPr>
        <w:ind w:left="2160" w:hanging="360"/>
      </w:pPr>
      <w:rPr>
        <w:rFonts w:hint="default" w:ascii="Wingdings" w:hAnsi="Wingdings"/>
      </w:rPr>
    </w:lvl>
    <w:lvl w:ilvl="3" w:tplc="17709468">
      <w:start w:val="1"/>
      <w:numFmt w:val="bullet"/>
      <w:lvlText w:val=""/>
      <w:lvlJc w:val="left"/>
      <w:pPr>
        <w:ind w:left="2880" w:hanging="360"/>
      </w:pPr>
      <w:rPr>
        <w:rFonts w:hint="default" w:ascii="Symbol" w:hAnsi="Symbol"/>
      </w:rPr>
    </w:lvl>
    <w:lvl w:ilvl="4" w:tplc="F64EA778">
      <w:start w:val="1"/>
      <w:numFmt w:val="bullet"/>
      <w:lvlText w:val="o"/>
      <w:lvlJc w:val="left"/>
      <w:pPr>
        <w:ind w:left="3600" w:hanging="360"/>
      </w:pPr>
      <w:rPr>
        <w:rFonts w:hint="default" w:ascii="Courier New" w:hAnsi="Courier New"/>
      </w:rPr>
    </w:lvl>
    <w:lvl w:ilvl="5" w:tplc="1CDEBFE0">
      <w:start w:val="1"/>
      <w:numFmt w:val="bullet"/>
      <w:lvlText w:val=""/>
      <w:lvlJc w:val="left"/>
      <w:pPr>
        <w:ind w:left="4320" w:hanging="360"/>
      </w:pPr>
      <w:rPr>
        <w:rFonts w:hint="default" w:ascii="Wingdings" w:hAnsi="Wingdings"/>
      </w:rPr>
    </w:lvl>
    <w:lvl w:ilvl="6" w:tplc="AE940A44">
      <w:start w:val="1"/>
      <w:numFmt w:val="bullet"/>
      <w:lvlText w:val=""/>
      <w:lvlJc w:val="left"/>
      <w:pPr>
        <w:ind w:left="5040" w:hanging="360"/>
      </w:pPr>
      <w:rPr>
        <w:rFonts w:hint="default" w:ascii="Symbol" w:hAnsi="Symbol"/>
      </w:rPr>
    </w:lvl>
    <w:lvl w:ilvl="7" w:tplc="53F40CA4">
      <w:start w:val="1"/>
      <w:numFmt w:val="bullet"/>
      <w:lvlText w:val="o"/>
      <w:lvlJc w:val="left"/>
      <w:pPr>
        <w:ind w:left="5760" w:hanging="360"/>
      </w:pPr>
      <w:rPr>
        <w:rFonts w:hint="default" w:ascii="Courier New" w:hAnsi="Courier New"/>
      </w:rPr>
    </w:lvl>
    <w:lvl w:ilvl="8" w:tplc="2AF66D10">
      <w:start w:val="1"/>
      <w:numFmt w:val="bullet"/>
      <w:lvlText w:val=""/>
      <w:lvlJc w:val="left"/>
      <w:pPr>
        <w:ind w:left="6480" w:hanging="360"/>
      </w:pPr>
      <w:rPr>
        <w:rFonts w:hint="default" w:ascii="Wingdings" w:hAnsi="Wingdings"/>
      </w:rPr>
    </w:lvl>
  </w:abstractNum>
  <w:abstractNum w:abstractNumId="1" w15:restartNumberingAfterBreak="0">
    <w:nsid w:val="0FF60564"/>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5662A48"/>
    <w:multiLevelType w:val="multilevel"/>
    <w:tmpl w:val="CE0AE57E"/>
    <w:lvl w:ilvl="0">
      <w:start w:val="1"/>
      <w:numFmt w:val="decimal"/>
      <w:lvlText w:val="%1."/>
      <w:lvlJc w:val="left"/>
      <w:pPr>
        <w:ind w:left="720" w:hanging="360"/>
      </w:pPr>
      <w:rPr>
        <w:rFonts w:hint="default"/>
        <w:color w:val="auto"/>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172F19B1"/>
    <w:multiLevelType w:val="hybridMultilevel"/>
    <w:tmpl w:val="B568E50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185A607B"/>
    <w:multiLevelType w:val="multilevel"/>
    <w:tmpl w:val="95F203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0DB189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21378B"/>
    <w:multiLevelType w:val="hybridMultilevel"/>
    <w:tmpl w:val="3034930A"/>
    <w:lvl w:ilvl="0" w:tplc="04130001">
      <w:start w:val="1"/>
      <w:numFmt w:val="bullet"/>
      <w:lvlText w:val=""/>
      <w:lvlJc w:val="left"/>
      <w:pPr>
        <w:ind w:left="1211" w:hanging="360"/>
      </w:pPr>
      <w:rPr>
        <w:rFonts w:hint="default" w:ascii="Symbol" w:hAnsi="Symbol"/>
      </w:rPr>
    </w:lvl>
    <w:lvl w:ilvl="1" w:tplc="04130003" w:tentative="1">
      <w:start w:val="1"/>
      <w:numFmt w:val="bullet"/>
      <w:lvlText w:val="o"/>
      <w:lvlJc w:val="left"/>
      <w:pPr>
        <w:ind w:left="1931" w:hanging="360"/>
      </w:pPr>
      <w:rPr>
        <w:rFonts w:hint="default" w:ascii="Courier New" w:hAnsi="Courier New" w:cs="Courier New"/>
      </w:rPr>
    </w:lvl>
    <w:lvl w:ilvl="2" w:tplc="04130005" w:tentative="1">
      <w:start w:val="1"/>
      <w:numFmt w:val="bullet"/>
      <w:lvlText w:val=""/>
      <w:lvlJc w:val="left"/>
      <w:pPr>
        <w:ind w:left="2651" w:hanging="360"/>
      </w:pPr>
      <w:rPr>
        <w:rFonts w:hint="default" w:ascii="Wingdings" w:hAnsi="Wingdings"/>
      </w:rPr>
    </w:lvl>
    <w:lvl w:ilvl="3" w:tplc="04130001" w:tentative="1">
      <w:start w:val="1"/>
      <w:numFmt w:val="bullet"/>
      <w:lvlText w:val=""/>
      <w:lvlJc w:val="left"/>
      <w:pPr>
        <w:ind w:left="3371" w:hanging="360"/>
      </w:pPr>
      <w:rPr>
        <w:rFonts w:hint="default" w:ascii="Symbol" w:hAnsi="Symbol"/>
      </w:rPr>
    </w:lvl>
    <w:lvl w:ilvl="4" w:tplc="04130003" w:tentative="1">
      <w:start w:val="1"/>
      <w:numFmt w:val="bullet"/>
      <w:lvlText w:val="o"/>
      <w:lvlJc w:val="left"/>
      <w:pPr>
        <w:ind w:left="4091" w:hanging="360"/>
      </w:pPr>
      <w:rPr>
        <w:rFonts w:hint="default" w:ascii="Courier New" w:hAnsi="Courier New" w:cs="Courier New"/>
      </w:rPr>
    </w:lvl>
    <w:lvl w:ilvl="5" w:tplc="04130005" w:tentative="1">
      <w:start w:val="1"/>
      <w:numFmt w:val="bullet"/>
      <w:lvlText w:val=""/>
      <w:lvlJc w:val="left"/>
      <w:pPr>
        <w:ind w:left="4811" w:hanging="360"/>
      </w:pPr>
      <w:rPr>
        <w:rFonts w:hint="default" w:ascii="Wingdings" w:hAnsi="Wingdings"/>
      </w:rPr>
    </w:lvl>
    <w:lvl w:ilvl="6" w:tplc="04130001" w:tentative="1">
      <w:start w:val="1"/>
      <w:numFmt w:val="bullet"/>
      <w:lvlText w:val=""/>
      <w:lvlJc w:val="left"/>
      <w:pPr>
        <w:ind w:left="5531" w:hanging="360"/>
      </w:pPr>
      <w:rPr>
        <w:rFonts w:hint="default" w:ascii="Symbol" w:hAnsi="Symbol"/>
      </w:rPr>
    </w:lvl>
    <w:lvl w:ilvl="7" w:tplc="04130003" w:tentative="1">
      <w:start w:val="1"/>
      <w:numFmt w:val="bullet"/>
      <w:lvlText w:val="o"/>
      <w:lvlJc w:val="left"/>
      <w:pPr>
        <w:ind w:left="6251" w:hanging="360"/>
      </w:pPr>
      <w:rPr>
        <w:rFonts w:hint="default" w:ascii="Courier New" w:hAnsi="Courier New" w:cs="Courier New"/>
      </w:rPr>
    </w:lvl>
    <w:lvl w:ilvl="8" w:tplc="04130005" w:tentative="1">
      <w:start w:val="1"/>
      <w:numFmt w:val="bullet"/>
      <w:lvlText w:val=""/>
      <w:lvlJc w:val="left"/>
      <w:pPr>
        <w:ind w:left="6971" w:hanging="360"/>
      </w:pPr>
      <w:rPr>
        <w:rFonts w:hint="default" w:ascii="Wingdings" w:hAnsi="Wingdings"/>
      </w:rPr>
    </w:lvl>
  </w:abstractNum>
  <w:abstractNum w:abstractNumId="7" w15:restartNumberingAfterBreak="0">
    <w:nsid w:val="2F7D7C0A"/>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FC2506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037546"/>
    <w:multiLevelType w:val="hybridMultilevel"/>
    <w:tmpl w:val="AF48EC0C"/>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0" w15:restartNumberingAfterBreak="0">
    <w:nsid w:val="344B6314"/>
    <w:multiLevelType w:val="hybridMultilevel"/>
    <w:tmpl w:val="837EF22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3C01360F"/>
    <w:multiLevelType w:val="hybridMultilevel"/>
    <w:tmpl w:val="1A62AA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458A00EF"/>
    <w:multiLevelType w:val="multilevel"/>
    <w:tmpl w:val="DB5C00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6142222"/>
    <w:multiLevelType w:val="multilevel"/>
    <w:tmpl w:val="D076D6D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D864ACC"/>
    <w:multiLevelType w:val="multilevel"/>
    <w:tmpl w:val="0FC07E94"/>
    <w:lvl w:ilvl="0">
      <w:start w:val="3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0C96A5A"/>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1F59EA"/>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4697D7B"/>
    <w:multiLevelType w:val="hybridMultilevel"/>
    <w:tmpl w:val="39049B60"/>
    <w:lvl w:ilvl="0" w:tplc="04130001">
      <w:start w:val="1"/>
      <w:numFmt w:val="bullet"/>
      <w:lvlText w:val=""/>
      <w:lvlJc w:val="left"/>
      <w:pPr>
        <w:ind w:left="1854" w:hanging="360"/>
      </w:pPr>
      <w:rPr>
        <w:rFonts w:hint="default" w:ascii="Symbol" w:hAnsi="Symbol"/>
      </w:rPr>
    </w:lvl>
    <w:lvl w:ilvl="1" w:tplc="04130003" w:tentative="1">
      <w:start w:val="1"/>
      <w:numFmt w:val="bullet"/>
      <w:lvlText w:val="o"/>
      <w:lvlJc w:val="left"/>
      <w:pPr>
        <w:ind w:left="2574" w:hanging="360"/>
      </w:pPr>
      <w:rPr>
        <w:rFonts w:hint="default" w:ascii="Courier New" w:hAnsi="Courier New" w:cs="Courier New"/>
      </w:rPr>
    </w:lvl>
    <w:lvl w:ilvl="2" w:tplc="04130005" w:tentative="1">
      <w:start w:val="1"/>
      <w:numFmt w:val="bullet"/>
      <w:lvlText w:val=""/>
      <w:lvlJc w:val="left"/>
      <w:pPr>
        <w:ind w:left="3294" w:hanging="360"/>
      </w:pPr>
      <w:rPr>
        <w:rFonts w:hint="default" w:ascii="Wingdings" w:hAnsi="Wingdings"/>
      </w:rPr>
    </w:lvl>
    <w:lvl w:ilvl="3" w:tplc="04130001" w:tentative="1">
      <w:start w:val="1"/>
      <w:numFmt w:val="bullet"/>
      <w:lvlText w:val=""/>
      <w:lvlJc w:val="left"/>
      <w:pPr>
        <w:ind w:left="4014" w:hanging="360"/>
      </w:pPr>
      <w:rPr>
        <w:rFonts w:hint="default" w:ascii="Symbol" w:hAnsi="Symbol"/>
      </w:rPr>
    </w:lvl>
    <w:lvl w:ilvl="4" w:tplc="04130003" w:tentative="1">
      <w:start w:val="1"/>
      <w:numFmt w:val="bullet"/>
      <w:lvlText w:val="o"/>
      <w:lvlJc w:val="left"/>
      <w:pPr>
        <w:ind w:left="4734" w:hanging="360"/>
      </w:pPr>
      <w:rPr>
        <w:rFonts w:hint="default" w:ascii="Courier New" w:hAnsi="Courier New" w:cs="Courier New"/>
      </w:rPr>
    </w:lvl>
    <w:lvl w:ilvl="5" w:tplc="04130005" w:tentative="1">
      <w:start w:val="1"/>
      <w:numFmt w:val="bullet"/>
      <w:lvlText w:val=""/>
      <w:lvlJc w:val="left"/>
      <w:pPr>
        <w:ind w:left="5454" w:hanging="360"/>
      </w:pPr>
      <w:rPr>
        <w:rFonts w:hint="default" w:ascii="Wingdings" w:hAnsi="Wingdings"/>
      </w:rPr>
    </w:lvl>
    <w:lvl w:ilvl="6" w:tplc="04130001" w:tentative="1">
      <w:start w:val="1"/>
      <w:numFmt w:val="bullet"/>
      <w:lvlText w:val=""/>
      <w:lvlJc w:val="left"/>
      <w:pPr>
        <w:ind w:left="6174" w:hanging="360"/>
      </w:pPr>
      <w:rPr>
        <w:rFonts w:hint="default" w:ascii="Symbol" w:hAnsi="Symbol"/>
      </w:rPr>
    </w:lvl>
    <w:lvl w:ilvl="7" w:tplc="04130003" w:tentative="1">
      <w:start w:val="1"/>
      <w:numFmt w:val="bullet"/>
      <w:lvlText w:val="o"/>
      <w:lvlJc w:val="left"/>
      <w:pPr>
        <w:ind w:left="6894" w:hanging="360"/>
      </w:pPr>
      <w:rPr>
        <w:rFonts w:hint="default" w:ascii="Courier New" w:hAnsi="Courier New" w:cs="Courier New"/>
      </w:rPr>
    </w:lvl>
    <w:lvl w:ilvl="8" w:tplc="04130005" w:tentative="1">
      <w:start w:val="1"/>
      <w:numFmt w:val="bullet"/>
      <w:lvlText w:val=""/>
      <w:lvlJc w:val="left"/>
      <w:pPr>
        <w:ind w:left="7614" w:hanging="360"/>
      </w:pPr>
      <w:rPr>
        <w:rFonts w:hint="default" w:ascii="Wingdings" w:hAnsi="Wingdings"/>
      </w:rPr>
    </w:lvl>
  </w:abstractNum>
  <w:abstractNum w:abstractNumId="18" w15:restartNumberingAfterBreak="0">
    <w:nsid w:val="59958A37"/>
    <w:multiLevelType w:val="hybridMultilevel"/>
    <w:tmpl w:val="BC58FD12"/>
    <w:lvl w:ilvl="0" w:tplc="3ADA3B7C">
      <w:start w:val="1"/>
      <w:numFmt w:val="bullet"/>
      <w:lvlText w:val=""/>
      <w:lvlJc w:val="left"/>
      <w:pPr>
        <w:ind w:left="720" w:hanging="360"/>
      </w:pPr>
      <w:rPr>
        <w:rFonts w:hint="default" w:ascii="Symbol" w:hAnsi="Symbol"/>
      </w:rPr>
    </w:lvl>
    <w:lvl w:ilvl="1" w:tplc="7E0ABFEC">
      <w:start w:val="1"/>
      <w:numFmt w:val="bullet"/>
      <w:lvlText w:val="o"/>
      <w:lvlJc w:val="left"/>
      <w:pPr>
        <w:ind w:left="1440" w:hanging="360"/>
      </w:pPr>
      <w:rPr>
        <w:rFonts w:hint="default" w:ascii="Courier New" w:hAnsi="Courier New"/>
      </w:rPr>
    </w:lvl>
    <w:lvl w:ilvl="2" w:tplc="3490D3C8">
      <w:start w:val="1"/>
      <w:numFmt w:val="bullet"/>
      <w:lvlText w:val=""/>
      <w:lvlJc w:val="left"/>
      <w:pPr>
        <w:ind w:left="2160" w:hanging="360"/>
      </w:pPr>
      <w:rPr>
        <w:rFonts w:hint="default" w:ascii="Wingdings" w:hAnsi="Wingdings"/>
      </w:rPr>
    </w:lvl>
    <w:lvl w:ilvl="3" w:tplc="26F03C94">
      <w:start w:val="1"/>
      <w:numFmt w:val="bullet"/>
      <w:lvlText w:val=""/>
      <w:lvlJc w:val="left"/>
      <w:pPr>
        <w:ind w:left="2880" w:hanging="360"/>
      </w:pPr>
      <w:rPr>
        <w:rFonts w:hint="default" w:ascii="Symbol" w:hAnsi="Symbol"/>
      </w:rPr>
    </w:lvl>
    <w:lvl w:ilvl="4" w:tplc="52865CEA">
      <w:start w:val="1"/>
      <w:numFmt w:val="bullet"/>
      <w:lvlText w:val="o"/>
      <w:lvlJc w:val="left"/>
      <w:pPr>
        <w:ind w:left="3600" w:hanging="360"/>
      </w:pPr>
      <w:rPr>
        <w:rFonts w:hint="default" w:ascii="Courier New" w:hAnsi="Courier New"/>
      </w:rPr>
    </w:lvl>
    <w:lvl w:ilvl="5" w:tplc="1AAC7B80">
      <w:start w:val="1"/>
      <w:numFmt w:val="bullet"/>
      <w:lvlText w:val=""/>
      <w:lvlJc w:val="left"/>
      <w:pPr>
        <w:ind w:left="4320" w:hanging="360"/>
      </w:pPr>
      <w:rPr>
        <w:rFonts w:hint="default" w:ascii="Wingdings" w:hAnsi="Wingdings"/>
      </w:rPr>
    </w:lvl>
    <w:lvl w:ilvl="6" w:tplc="6C14D544">
      <w:start w:val="1"/>
      <w:numFmt w:val="bullet"/>
      <w:lvlText w:val=""/>
      <w:lvlJc w:val="left"/>
      <w:pPr>
        <w:ind w:left="5040" w:hanging="360"/>
      </w:pPr>
      <w:rPr>
        <w:rFonts w:hint="default" w:ascii="Symbol" w:hAnsi="Symbol"/>
      </w:rPr>
    </w:lvl>
    <w:lvl w:ilvl="7" w:tplc="08864E00">
      <w:start w:val="1"/>
      <w:numFmt w:val="bullet"/>
      <w:lvlText w:val="o"/>
      <w:lvlJc w:val="left"/>
      <w:pPr>
        <w:ind w:left="5760" w:hanging="360"/>
      </w:pPr>
      <w:rPr>
        <w:rFonts w:hint="default" w:ascii="Courier New" w:hAnsi="Courier New"/>
      </w:rPr>
    </w:lvl>
    <w:lvl w:ilvl="8" w:tplc="D74C3F12">
      <w:start w:val="1"/>
      <w:numFmt w:val="bullet"/>
      <w:lvlText w:val=""/>
      <w:lvlJc w:val="left"/>
      <w:pPr>
        <w:ind w:left="6480" w:hanging="360"/>
      </w:pPr>
      <w:rPr>
        <w:rFonts w:hint="default" w:ascii="Wingdings" w:hAnsi="Wingdings"/>
      </w:rPr>
    </w:lvl>
  </w:abstractNum>
  <w:abstractNum w:abstractNumId="19" w15:restartNumberingAfterBreak="0">
    <w:nsid w:val="5D5F596F"/>
    <w:multiLevelType w:val="multilevel"/>
    <w:tmpl w:val="CE0AE57E"/>
    <w:lvl w:ilvl="0">
      <w:start w:val="1"/>
      <w:numFmt w:val="decimal"/>
      <w:lvlText w:val="%1."/>
      <w:lvlJc w:val="left"/>
      <w:pPr>
        <w:ind w:left="720" w:hanging="360"/>
      </w:pPr>
      <w:rPr>
        <w:rFonts w:hint="default"/>
        <w:color w:val="auto"/>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6067FB17"/>
    <w:multiLevelType w:val="hybridMultilevel"/>
    <w:tmpl w:val="D1B6E728"/>
    <w:lvl w:ilvl="0" w:tplc="04130001">
      <w:start w:val="1"/>
      <w:numFmt w:val="bullet"/>
      <w:lvlText w:val=""/>
      <w:lvlJc w:val="left"/>
      <w:pPr>
        <w:ind w:left="720" w:hanging="360"/>
      </w:pPr>
      <w:rPr>
        <w:rFonts w:hint="default" w:ascii="Symbol" w:hAnsi="Symbol"/>
      </w:rPr>
    </w:lvl>
    <w:lvl w:ilvl="1" w:tplc="0678A65E">
      <w:start w:val="1"/>
      <w:numFmt w:val="bullet"/>
      <w:lvlText w:val="o"/>
      <w:lvlJc w:val="left"/>
      <w:pPr>
        <w:ind w:left="1440" w:hanging="360"/>
      </w:pPr>
      <w:rPr>
        <w:rFonts w:hint="default" w:ascii="Courier New" w:hAnsi="Courier New"/>
      </w:rPr>
    </w:lvl>
    <w:lvl w:ilvl="2" w:tplc="F6DA9984">
      <w:start w:val="1"/>
      <w:numFmt w:val="bullet"/>
      <w:lvlText w:val=""/>
      <w:lvlJc w:val="left"/>
      <w:pPr>
        <w:ind w:left="2160" w:hanging="360"/>
      </w:pPr>
      <w:rPr>
        <w:rFonts w:hint="default" w:ascii="Wingdings" w:hAnsi="Wingdings"/>
      </w:rPr>
    </w:lvl>
    <w:lvl w:ilvl="3" w:tplc="E592AEC2">
      <w:start w:val="1"/>
      <w:numFmt w:val="bullet"/>
      <w:lvlText w:val=""/>
      <w:lvlJc w:val="left"/>
      <w:pPr>
        <w:ind w:left="2880" w:hanging="360"/>
      </w:pPr>
      <w:rPr>
        <w:rFonts w:hint="default" w:ascii="Symbol" w:hAnsi="Symbol"/>
      </w:rPr>
    </w:lvl>
    <w:lvl w:ilvl="4" w:tplc="BF28FE36">
      <w:start w:val="1"/>
      <w:numFmt w:val="bullet"/>
      <w:lvlText w:val="o"/>
      <w:lvlJc w:val="left"/>
      <w:pPr>
        <w:ind w:left="3600" w:hanging="360"/>
      </w:pPr>
      <w:rPr>
        <w:rFonts w:hint="default" w:ascii="Courier New" w:hAnsi="Courier New"/>
      </w:rPr>
    </w:lvl>
    <w:lvl w:ilvl="5" w:tplc="F1EA5E38">
      <w:start w:val="1"/>
      <w:numFmt w:val="bullet"/>
      <w:lvlText w:val=""/>
      <w:lvlJc w:val="left"/>
      <w:pPr>
        <w:ind w:left="4320" w:hanging="360"/>
      </w:pPr>
      <w:rPr>
        <w:rFonts w:hint="default" w:ascii="Wingdings" w:hAnsi="Wingdings"/>
      </w:rPr>
    </w:lvl>
    <w:lvl w:ilvl="6" w:tplc="07DA74DC">
      <w:start w:val="1"/>
      <w:numFmt w:val="bullet"/>
      <w:lvlText w:val=""/>
      <w:lvlJc w:val="left"/>
      <w:pPr>
        <w:ind w:left="5040" w:hanging="360"/>
      </w:pPr>
      <w:rPr>
        <w:rFonts w:hint="default" w:ascii="Symbol" w:hAnsi="Symbol"/>
      </w:rPr>
    </w:lvl>
    <w:lvl w:ilvl="7" w:tplc="7DFA7A46">
      <w:start w:val="1"/>
      <w:numFmt w:val="bullet"/>
      <w:lvlText w:val="o"/>
      <w:lvlJc w:val="left"/>
      <w:pPr>
        <w:ind w:left="5760" w:hanging="360"/>
      </w:pPr>
      <w:rPr>
        <w:rFonts w:hint="default" w:ascii="Courier New" w:hAnsi="Courier New"/>
      </w:rPr>
    </w:lvl>
    <w:lvl w:ilvl="8" w:tplc="715E9E74">
      <w:start w:val="1"/>
      <w:numFmt w:val="bullet"/>
      <w:lvlText w:val=""/>
      <w:lvlJc w:val="left"/>
      <w:pPr>
        <w:ind w:left="6480" w:hanging="360"/>
      </w:pPr>
      <w:rPr>
        <w:rFonts w:hint="default" w:ascii="Wingdings" w:hAnsi="Wingdings"/>
      </w:rPr>
    </w:lvl>
  </w:abstractNum>
  <w:abstractNum w:abstractNumId="21" w15:restartNumberingAfterBreak="0">
    <w:nsid w:val="62BE4D9A"/>
    <w:multiLevelType w:val="hybridMultilevel"/>
    <w:tmpl w:val="6CE85D02"/>
    <w:lvl w:ilvl="0" w:tplc="04130001">
      <w:start w:val="1"/>
      <w:numFmt w:val="bullet"/>
      <w:lvlText w:val=""/>
      <w:lvlJc w:val="left"/>
      <w:pPr>
        <w:ind w:left="720" w:hanging="360"/>
      </w:pPr>
      <w:rPr>
        <w:rFonts w:hint="default" w:ascii="Symbol" w:hAnsi="Symbol"/>
      </w:rPr>
    </w:lvl>
    <w:lvl w:ilvl="1" w:tplc="04130003">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2" w15:restartNumberingAfterBreak="0">
    <w:nsid w:val="67C83D2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0"/>
  </w:num>
  <w:num w:numId="3">
    <w:abstractNumId w:val="20"/>
  </w:num>
  <w:num w:numId="4">
    <w:abstractNumId w:val="8"/>
  </w:num>
  <w:num w:numId="5">
    <w:abstractNumId w:val="15"/>
  </w:num>
  <w:num w:numId="6">
    <w:abstractNumId w:val="11"/>
  </w:num>
  <w:num w:numId="7">
    <w:abstractNumId w:val="6"/>
  </w:num>
  <w:num w:numId="8">
    <w:abstractNumId w:val="19"/>
  </w:num>
  <w:num w:numId="9">
    <w:abstractNumId w:val="2"/>
  </w:num>
  <w:num w:numId="10">
    <w:abstractNumId w:val="17"/>
  </w:num>
  <w:num w:numId="11">
    <w:abstractNumId w:val="21"/>
  </w:num>
  <w:num w:numId="12">
    <w:abstractNumId w:val="16"/>
  </w:num>
  <w:num w:numId="13">
    <w:abstractNumId w:val="12"/>
  </w:num>
  <w:num w:numId="14">
    <w:abstractNumId w:val="13"/>
  </w:num>
  <w:num w:numId="15">
    <w:abstractNumId w:val="4"/>
  </w:num>
  <w:num w:numId="16">
    <w:abstractNumId w:val="14"/>
  </w:num>
  <w:num w:numId="17">
    <w:abstractNumId w:val="22"/>
  </w:num>
  <w:num w:numId="18">
    <w:abstractNumId w:val="1"/>
  </w:num>
  <w:num w:numId="19">
    <w:abstractNumId w:val="5"/>
  </w:num>
  <w:num w:numId="20">
    <w:abstractNumId w:val="7"/>
  </w:num>
  <w:num w:numId="21">
    <w:abstractNumId w:val="9"/>
  </w:num>
  <w:num w:numId="22">
    <w:abstractNumId w:val="10"/>
  </w:num>
  <w:num w:numId="23">
    <w:abstractNumId w:val="3"/>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08"/>
  <w:hyphenationZone w:val="425"/>
  <w:characterSpacingControl w:val="doNotCompress"/>
  <w:hdrShapeDefaults>
    <o:shapedefaults v:ext="edit" spidmax="1638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BEC"/>
    <w:rsid w:val="0000140B"/>
    <w:rsid w:val="00006253"/>
    <w:rsid w:val="0000647D"/>
    <w:rsid w:val="00007BC1"/>
    <w:rsid w:val="000111C2"/>
    <w:rsid w:val="00012E10"/>
    <w:rsid w:val="00013CC8"/>
    <w:rsid w:val="0001645C"/>
    <w:rsid w:val="000209BD"/>
    <w:rsid w:val="00025596"/>
    <w:rsid w:val="00025896"/>
    <w:rsid w:val="00041266"/>
    <w:rsid w:val="000448E0"/>
    <w:rsid w:val="00056BE3"/>
    <w:rsid w:val="00066E59"/>
    <w:rsid w:val="000695BC"/>
    <w:rsid w:val="00073EA6"/>
    <w:rsid w:val="00075003"/>
    <w:rsid w:val="00077879"/>
    <w:rsid w:val="00080449"/>
    <w:rsid w:val="00081B63"/>
    <w:rsid w:val="00082093"/>
    <w:rsid w:val="0008794D"/>
    <w:rsid w:val="00090AA6"/>
    <w:rsid w:val="000A0E8B"/>
    <w:rsid w:val="000A19A9"/>
    <w:rsid w:val="000A1C8E"/>
    <w:rsid w:val="000A1E97"/>
    <w:rsid w:val="000A2D30"/>
    <w:rsid w:val="000A7BC9"/>
    <w:rsid w:val="000B347B"/>
    <w:rsid w:val="000B4221"/>
    <w:rsid w:val="000B43B9"/>
    <w:rsid w:val="000B71D1"/>
    <w:rsid w:val="000C5A32"/>
    <w:rsid w:val="000D01CE"/>
    <w:rsid w:val="000D01F7"/>
    <w:rsid w:val="000D02B7"/>
    <w:rsid w:val="000D1F68"/>
    <w:rsid w:val="000D2D34"/>
    <w:rsid w:val="000D33C9"/>
    <w:rsid w:val="000E4DD2"/>
    <w:rsid w:val="000E6414"/>
    <w:rsid w:val="000E7D37"/>
    <w:rsid w:val="000F1936"/>
    <w:rsid w:val="000F3D8F"/>
    <w:rsid w:val="00100D75"/>
    <w:rsid w:val="00103602"/>
    <w:rsid w:val="00106C2C"/>
    <w:rsid w:val="00115543"/>
    <w:rsid w:val="00127710"/>
    <w:rsid w:val="001312ED"/>
    <w:rsid w:val="0013574E"/>
    <w:rsid w:val="00135B8C"/>
    <w:rsid w:val="00135F5F"/>
    <w:rsid w:val="00147D16"/>
    <w:rsid w:val="00154FDF"/>
    <w:rsid w:val="00156A72"/>
    <w:rsid w:val="001636A3"/>
    <w:rsid w:val="00177C03"/>
    <w:rsid w:val="0018519D"/>
    <w:rsid w:val="00193955"/>
    <w:rsid w:val="00194EFA"/>
    <w:rsid w:val="001A12AD"/>
    <w:rsid w:val="001A7D1F"/>
    <w:rsid w:val="001B6590"/>
    <w:rsid w:val="001B73F6"/>
    <w:rsid w:val="001C06EC"/>
    <w:rsid w:val="001C14CC"/>
    <w:rsid w:val="001C2286"/>
    <w:rsid w:val="001C56F7"/>
    <w:rsid w:val="001C5D23"/>
    <w:rsid w:val="001C6494"/>
    <w:rsid w:val="001D49B3"/>
    <w:rsid w:val="001D4BA6"/>
    <w:rsid w:val="001E1F4E"/>
    <w:rsid w:val="001E21DA"/>
    <w:rsid w:val="001F04D7"/>
    <w:rsid w:val="001F669A"/>
    <w:rsid w:val="00201ED0"/>
    <w:rsid w:val="00206697"/>
    <w:rsid w:val="00207074"/>
    <w:rsid w:val="0022311D"/>
    <w:rsid w:val="00224313"/>
    <w:rsid w:val="00233601"/>
    <w:rsid w:val="00241039"/>
    <w:rsid w:val="00243FD0"/>
    <w:rsid w:val="00247B50"/>
    <w:rsid w:val="002532D3"/>
    <w:rsid w:val="0025423D"/>
    <w:rsid w:val="00257FA6"/>
    <w:rsid w:val="00260013"/>
    <w:rsid w:val="002637EA"/>
    <w:rsid w:val="002678A1"/>
    <w:rsid w:val="0027438C"/>
    <w:rsid w:val="00283FFE"/>
    <w:rsid w:val="00296294"/>
    <w:rsid w:val="002A1FD3"/>
    <w:rsid w:val="002A426E"/>
    <w:rsid w:val="002C1408"/>
    <w:rsid w:val="002D37FA"/>
    <w:rsid w:val="002E30B1"/>
    <w:rsid w:val="002E3344"/>
    <w:rsid w:val="002F1F77"/>
    <w:rsid w:val="002F3106"/>
    <w:rsid w:val="003028B2"/>
    <w:rsid w:val="00306BA2"/>
    <w:rsid w:val="00313109"/>
    <w:rsid w:val="0031497E"/>
    <w:rsid w:val="0031680C"/>
    <w:rsid w:val="00331248"/>
    <w:rsid w:val="00336374"/>
    <w:rsid w:val="00344813"/>
    <w:rsid w:val="00346F74"/>
    <w:rsid w:val="0036677B"/>
    <w:rsid w:val="00384543"/>
    <w:rsid w:val="003915D6"/>
    <w:rsid w:val="00392486"/>
    <w:rsid w:val="0039634E"/>
    <w:rsid w:val="003A475E"/>
    <w:rsid w:val="003A7A7B"/>
    <w:rsid w:val="003B09EE"/>
    <w:rsid w:val="003B4CA5"/>
    <w:rsid w:val="003C703E"/>
    <w:rsid w:val="003E453C"/>
    <w:rsid w:val="003E6FDD"/>
    <w:rsid w:val="003F7B2E"/>
    <w:rsid w:val="004000CC"/>
    <w:rsid w:val="004113AB"/>
    <w:rsid w:val="00413AF5"/>
    <w:rsid w:val="00415DBC"/>
    <w:rsid w:val="00421781"/>
    <w:rsid w:val="00423B9B"/>
    <w:rsid w:val="00431131"/>
    <w:rsid w:val="00434B13"/>
    <w:rsid w:val="0043780A"/>
    <w:rsid w:val="00440C0F"/>
    <w:rsid w:val="004665CD"/>
    <w:rsid w:val="00466B52"/>
    <w:rsid w:val="00470246"/>
    <w:rsid w:val="0047144A"/>
    <w:rsid w:val="0048310E"/>
    <w:rsid w:val="00484ED6"/>
    <w:rsid w:val="00485E69"/>
    <w:rsid w:val="00492A97"/>
    <w:rsid w:val="004A03BA"/>
    <w:rsid w:val="004A7596"/>
    <w:rsid w:val="004B0BC8"/>
    <w:rsid w:val="004B27E1"/>
    <w:rsid w:val="004C267A"/>
    <w:rsid w:val="004C76C1"/>
    <w:rsid w:val="004D0739"/>
    <w:rsid w:val="004D37E8"/>
    <w:rsid w:val="004D580F"/>
    <w:rsid w:val="004E0276"/>
    <w:rsid w:val="004E5C16"/>
    <w:rsid w:val="004F76A4"/>
    <w:rsid w:val="00502317"/>
    <w:rsid w:val="00506F1F"/>
    <w:rsid w:val="00511480"/>
    <w:rsid w:val="00533F4E"/>
    <w:rsid w:val="00536020"/>
    <w:rsid w:val="00536643"/>
    <w:rsid w:val="005445DC"/>
    <w:rsid w:val="00545CF3"/>
    <w:rsid w:val="00565C02"/>
    <w:rsid w:val="00567B67"/>
    <w:rsid w:val="00575CDC"/>
    <w:rsid w:val="005847A1"/>
    <w:rsid w:val="00592D34"/>
    <w:rsid w:val="00595B28"/>
    <w:rsid w:val="005B5EA2"/>
    <w:rsid w:val="005C06D6"/>
    <w:rsid w:val="005D1AB8"/>
    <w:rsid w:val="005D4BC0"/>
    <w:rsid w:val="005D740E"/>
    <w:rsid w:val="005E0248"/>
    <w:rsid w:val="005E0A5D"/>
    <w:rsid w:val="005E782F"/>
    <w:rsid w:val="005F634C"/>
    <w:rsid w:val="00602ABA"/>
    <w:rsid w:val="00607B2A"/>
    <w:rsid w:val="006103D2"/>
    <w:rsid w:val="006235C2"/>
    <w:rsid w:val="006335FD"/>
    <w:rsid w:val="006462C7"/>
    <w:rsid w:val="00657B1A"/>
    <w:rsid w:val="00660A64"/>
    <w:rsid w:val="00661FAE"/>
    <w:rsid w:val="00662D56"/>
    <w:rsid w:val="0066537D"/>
    <w:rsid w:val="00666289"/>
    <w:rsid w:val="006A1C24"/>
    <w:rsid w:val="006A506A"/>
    <w:rsid w:val="006A6EF0"/>
    <w:rsid w:val="006B2379"/>
    <w:rsid w:val="006C37A2"/>
    <w:rsid w:val="006C507D"/>
    <w:rsid w:val="006D1096"/>
    <w:rsid w:val="006E1E5F"/>
    <w:rsid w:val="006E2E47"/>
    <w:rsid w:val="006E6CB1"/>
    <w:rsid w:val="006F25D2"/>
    <w:rsid w:val="00702AE5"/>
    <w:rsid w:val="00721258"/>
    <w:rsid w:val="007275A1"/>
    <w:rsid w:val="00754250"/>
    <w:rsid w:val="00765159"/>
    <w:rsid w:val="00776DB4"/>
    <w:rsid w:val="0078609A"/>
    <w:rsid w:val="00791B0A"/>
    <w:rsid w:val="0079409C"/>
    <w:rsid w:val="0079432D"/>
    <w:rsid w:val="00795DC7"/>
    <w:rsid w:val="007B0F0A"/>
    <w:rsid w:val="007B729A"/>
    <w:rsid w:val="007B7994"/>
    <w:rsid w:val="007B7C55"/>
    <w:rsid w:val="007C427E"/>
    <w:rsid w:val="007C4A12"/>
    <w:rsid w:val="007C74A1"/>
    <w:rsid w:val="007E0DB4"/>
    <w:rsid w:val="007F4969"/>
    <w:rsid w:val="007F4ACE"/>
    <w:rsid w:val="0080727F"/>
    <w:rsid w:val="00812E20"/>
    <w:rsid w:val="008166DA"/>
    <w:rsid w:val="008234C2"/>
    <w:rsid w:val="008303D0"/>
    <w:rsid w:val="008331F6"/>
    <w:rsid w:val="0083638F"/>
    <w:rsid w:val="00840BA6"/>
    <w:rsid w:val="008609FF"/>
    <w:rsid w:val="00865387"/>
    <w:rsid w:val="00872355"/>
    <w:rsid w:val="0087368F"/>
    <w:rsid w:val="00882B0A"/>
    <w:rsid w:val="00894F2A"/>
    <w:rsid w:val="00896CBA"/>
    <w:rsid w:val="008B07D6"/>
    <w:rsid w:val="008B1DA3"/>
    <w:rsid w:val="008B27DC"/>
    <w:rsid w:val="008B4A2E"/>
    <w:rsid w:val="008B4E4D"/>
    <w:rsid w:val="008B63AB"/>
    <w:rsid w:val="008C737C"/>
    <w:rsid w:val="008C75D1"/>
    <w:rsid w:val="008D1C02"/>
    <w:rsid w:val="008D277D"/>
    <w:rsid w:val="008D6E42"/>
    <w:rsid w:val="008D7197"/>
    <w:rsid w:val="008E1BEC"/>
    <w:rsid w:val="008E1DBF"/>
    <w:rsid w:val="008E3F5A"/>
    <w:rsid w:val="008F0F2F"/>
    <w:rsid w:val="009005FE"/>
    <w:rsid w:val="0090341D"/>
    <w:rsid w:val="00905112"/>
    <w:rsid w:val="00914025"/>
    <w:rsid w:val="00921E57"/>
    <w:rsid w:val="009222CA"/>
    <w:rsid w:val="00924D0B"/>
    <w:rsid w:val="00937463"/>
    <w:rsid w:val="009416A8"/>
    <w:rsid w:val="00945E33"/>
    <w:rsid w:val="00946A92"/>
    <w:rsid w:val="009509BA"/>
    <w:rsid w:val="00950DEE"/>
    <w:rsid w:val="0095124F"/>
    <w:rsid w:val="00951C6A"/>
    <w:rsid w:val="00956DFB"/>
    <w:rsid w:val="00957382"/>
    <w:rsid w:val="009640F6"/>
    <w:rsid w:val="00966FE5"/>
    <w:rsid w:val="009739F7"/>
    <w:rsid w:val="00975B26"/>
    <w:rsid w:val="00994B62"/>
    <w:rsid w:val="009963A6"/>
    <w:rsid w:val="009A2221"/>
    <w:rsid w:val="009A3C3A"/>
    <w:rsid w:val="009A55AB"/>
    <w:rsid w:val="009B21BC"/>
    <w:rsid w:val="009B42AC"/>
    <w:rsid w:val="009B7B5F"/>
    <w:rsid w:val="009C2A9C"/>
    <w:rsid w:val="009C5746"/>
    <w:rsid w:val="009C74F1"/>
    <w:rsid w:val="009D6EFE"/>
    <w:rsid w:val="009D72F8"/>
    <w:rsid w:val="009E2866"/>
    <w:rsid w:val="009E55B0"/>
    <w:rsid w:val="009E5ED9"/>
    <w:rsid w:val="009E6BDA"/>
    <w:rsid w:val="009F20E2"/>
    <w:rsid w:val="009F4548"/>
    <w:rsid w:val="009F48B6"/>
    <w:rsid w:val="009F73EE"/>
    <w:rsid w:val="00A00B9D"/>
    <w:rsid w:val="00A04BA0"/>
    <w:rsid w:val="00A11C5A"/>
    <w:rsid w:val="00A14318"/>
    <w:rsid w:val="00A21498"/>
    <w:rsid w:val="00A3225A"/>
    <w:rsid w:val="00A34222"/>
    <w:rsid w:val="00A37094"/>
    <w:rsid w:val="00A50A41"/>
    <w:rsid w:val="00A51646"/>
    <w:rsid w:val="00A558BD"/>
    <w:rsid w:val="00A56351"/>
    <w:rsid w:val="00A60C58"/>
    <w:rsid w:val="00A61C1E"/>
    <w:rsid w:val="00A72821"/>
    <w:rsid w:val="00A73AC9"/>
    <w:rsid w:val="00A74025"/>
    <w:rsid w:val="00A8200C"/>
    <w:rsid w:val="00A843DE"/>
    <w:rsid w:val="00A84A5B"/>
    <w:rsid w:val="00A85B89"/>
    <w:rsid w:val="00A87FC1"/>
    <w:rsid w:val="00A9055A"/>
    <w:rsid w:val="00A96315"/>
    <w:rsid w:val="00AAD2BE"/>
    <w:rsid w:val="00AB0A5E"/>
    <w:rsid w:val="00AB1BCC"/>
    <w:rsid w:val="00AC138B"/>
    <w:rsid w:val="00AC38C5"/>
    <w:rsid w:val="00AC5B7E"/>
    <w:rsid w:val="00AC633B"/>
    <w:rsid w:val="00AD2A5A"/>
    <w:rsid w:val="00AD35B5"/>
    <w:rsid w:val="00AD7A5B"/>
    <w:rsid w:val="00AE683D"/>
    <w:rsid w:val="00B01ED0"/>
    <w:rsid w:val="00B02F5D"/>
    <w:rsid w:val="00B04186"/>
    <w:rsid w:val="00B04DF6"/>
    <w:rsid w:val="00B114F8"/>
    <w:rsid w:val="00B209C5"/>
    <w:rsid w:val="00B22D3E"/>
    <w:rsid w:val="00B5613C"/>
    <w:rsid w:val="00B63B86"/>
    <w:rsid w:val="00B65A9E"/>
    <w:rsid w:val="00B70CC3"/>
    <w:rsid w:val="00B814C5"/>
    <w:rsid w:val="00B87F5D"/>
    <w:rsid w:val="00B927C9"/>
    <w:rsid w:val="00B947E0"/>
    <w:rsid w:val="00B970F1"/>
    <w:rsid w:val="00BB592A"/>
    <w:rsid w:val="00BC5AC3"/>
    <w:rsid w:val="00BC7466"/>
    <w:rsid w:val="00BD31AC"/>
    <w:rsid w:val="00BD4C21"/>
    <w:rsid w:val="00BF599F"/>
    <w:rsid w:val="00C04455"/>
    <w:rsid w:val="00C0592E"/>
    <w:rsid w:val="00C06789"/>
    <w:rsid w:val="00C079BF"/>
    <w:rsid w:val="00C10BFB"/>
    <w:rsid w:val="00C208F0"/>
    <w:rsid w:val="00C21073"/>
    <w:rsid w:val="00C2136E"/>
    <w:rsid w:val="00C27D6E"/>
    <w:rsid w:val="00C306F9"/>
    <w:rsid w:val="00C30EFE"/>
    <w:rsid w:val="00C4167E"/>
    <w:rsid w:val="00C479B3"/>
    <w:rsid w:val="00C51873"/>
    <w:rsid w:val="00C5207B"/>
    <w:rsid w:val="00C93D8D"/>
    <w:rsid w:val="00C9510D"/>
    <w:rsid w:val="00CA2E08"/>
    <w:rsid w:val="00CB1CE8"/>
    <w:rsid w:val="00CB326A"/>
    <w:rsid w:val="00CB6994"/>
    <w:rsid w:val="00CB6B2D"/>
    <w:rsid w:val="00CC4E49"/>
    <w:rsid w:val="00CC4F0F"/>
    <w:rsid w:val="00CC5217"/>
    <w:rsid w:val="00CD10A8"/>
    <w:rsid w:val="00CD3FE9"/>
    <w:rsid w:val="00CD7590"/>
    <w:rsid w:val="00CE654C"/>
    <w:rsid w:val="00CF1C0A"/>
    <w:rsid w:val="00CF2BD0"/>
    <w:rsid w:val="00D036BA"/>
    <w:rsid w:val="00D03A9C"/>
    <w:rsid w:val="00D12D75"/>
    <w:rsid w:val="00D1591A"/>
    <w:rsid w:val="00D167A4"/>
    <w:rsid w:val="00D22432"/>
    <w:rsid w:val="00D230CD"/>
    <w:rsid w:val="00D40ECB"/>
    <w:rsid w:val="00D45844"/>
    <w:rsid w:val="00D46234"/>
    <w:rsid w:val="00D60BAE"/>
    <w:rsid w:val="00D74EE9"/>
    <w:rsid w:val="00D768BF"/>
    <w:rsid w:val="00D83D2D"/>
    <w:rsid w:val="00D84F26"/>
    <w:rsid w:val="00D935CF"/>
    <w:rsid w:val="00D9636D"/>
    <w:rsid w:val="00DA09E4"/>
    <w:rsid w:val="00DA5667"/>
    <w:rsid w:val="00DA6978"/>
    <w:rsid w:val="00DB6CC1"/>
    <w:rsid w:val="00DB7F65"/>
    <w:rsid w:val="00DC3180"/>
    <w:rsid w:val="00DC4BB9"/>
    <w:rsid w:val="00DE2C64"/>
    <w:rsid w:val="00DE332A"/>
    <w:rsid w:val="00DE53AB"/>
    <w:rsid w:val="00DE7651"/>
    <w:rsid w:val="00E01B55"/>
    <w:rsid w:val="00E0791C"/>
    <w:rsid w:val="00E14CF8"/>
    <w:rsid w:val="00E23369"/>
    <w:rsid w:val="00E240FC"/>
    <w:rsid w:val="00E2607C"/>
    <w:rsid w:val="00E33E57"/>
    <w:rsid w:val="00E34322"/>
    <w:rsid w:val="00E4105A"/>
    <w:rsid w:val="00E4567A"/>
    <w:rsid w:val="00E537BC"/>
    <w:rsid w:val="00E53DB3"/>
    <w:rsid w:val="00E56594"/>
    <w:rsid w:val="00E719D9"/>
    <w:rsid w:val="00E97EC6"/>
    <w:rsid w:val="00EA1A9A"/>
    <w:rsid w:val="00EA42C7"/>
    <w:rsid w:val="00EA636C"/>
    <w:rsid w:val="00EC0990"/>
    <w:rsid w:val="00EC2617"/>
    <w:rsid w:val="00EC7067"/>
    <w:rsid w:val="00EE46DC"/>
    <w:rsid w:val="00EE5344"/>
    <w:rsid w:val="00EE5B80"/>
    <w:rsid w:val="00EF2190"/>
    <w:rsid w:val="00EF5885"/>
    <w:rsid w:val="00F0311D"/>
    <w:rsid w:val="00F07C19"/>
    <w:rsid w:val="00F26F96"/>
    <w:rsid w:val="00F30F2C"/>
    <w:rsid w:val="00F313B2"/>
    <w:rsid w:val="00F32466"/>
    <w:rsid w:val="00F324E5"/>
    <w:rsid w:val="00F33ABD"/>
    <w:rsid w:val="00F44B2E"/>
    <w:rsid w:val="00F45AE0"/>
    <w:rsid w:val="00F47680"/>
    <w:rsid w:val="00F52EDA"/>
    <w:rsid w:val="00F62B48"/>
    <w:rsid w:val="00F6433C"/>
    <w:rsid w:val="00F7099C"/>
    <w:rsid w:val="00F712B5"/>
    <w:rsid w:val="00F71D03"/>
    <w:rsid w:val="00F77EA5"/>
    <w:rsid w:val="00F848F1"/>
    <w:rsid w:val="00F852AB"/>
    <w:rsid w:val="00F866B5"/>
    <w:rsid w:val="00F92E0E"/>
    <w:rsid w:val="00F93FF8"/>
    <w:rsid w:val="00FA2EDB"/>
    <w:rsid w:val="00FB55EE"/>
    <w:rsid w:val="00FC3FA3"/>
    <w:rsid w:val="00FD358A"/>
    <w:rsid w:val="00FD7AD9"/>
    <w:rsid w:val="00FE1C3F"/>
    <w:rsid w:val="00FE2F8B"/>
    <w:rsid w:val="011CB213"/>
    <w:rsid w:val="0154E4B0"/>
    <w:rsid w:val="018F2E65"/>
    <w:rsid w:val="01B1A4AF"/>
    <w:rsid w:val="0269F7D0"/>
    <w:rsid w:val="02AD88A7"/>
    <w:rsid w:val="02FC2A4F"/>
    <w:rsid w:val="03028BD9"/>
    <w:rsid w:val="033E367E"/>
    <w:rsid w:val="03E952E8"/>
    <w:rsid w:val="048692DE"/>
    <w:rsid w:val="04B1036A"/>
    <w:rsid w:val="04C6CF27"/>
    <w:rsid w:val="04E03990"/>
    <w:rsid w:val="0510DF8D"/>
    <w:rsid w:val="05496B9A"/>
    <w:rsid w:val="057ADBE0"/>
    <w:rsid w:val="05BEA3DF"/>
    <w:rsid w:val="05E0D5A9"/>
    <w:rsid w:val="06806AA7"/>
    <w:rsid w:val="06AE4385"/>
    <w:rsid w:val="06BD23E6"/>
    <w:rsid w:val="06E53BFB"/>
    <w:rsid w:val="0716AC41"/>
    <w:rsid w:val="07849390"/>
    <w:rsid w:val="07B0EC05"/>
    <w:rsid w:val="08068CCE"/>
    <w:rsid w:val="08B27CA2"/>
    <w:rsid w:val="08E510D0"/>
    <w:rsid w:val="09642BF0"/>
    <w:rsid w:val="09771A6E"/>
    <w:rsid w:val="09C83C8C"/>
    <w:rsid w:val="0A370556"/>
    <w:rsid w:val="0AD4F50B"/>
    <w:rsid w:val="0B29C80D"/>
    <w:rsid w:val="0B4D89A7"/>
    <w:rsid w:val="0BA1CFE0"/>
    <w:rsid w:val="0C222824"/>
    <w:rsid w:val="0C9F84DD"/>
    <w:rsid w:val="0CADC43D"/>
    <w:rsid w:val="0CD1B84B"/>
    <w:rsid w:val="0D43A1EC"/>
    <w:rsid w:val="0E7444A7"/>
    <w:rsid w:val="0EE03FF7"/>
    <w:rsid w:val="0F470F6A"/>
    <w:rsid w:val="0FB614D4"/>
    <w:rsid w:val="0FD7259F"/>
    <w:rsid w:val="108D332C"/>
    <w:rsid w:val="10CCCA63"/>
    <w:rsid w:val="10D6578E"/>
    <w:rsid w:val="11CFF1D1"/>
    <w:rsid w:val="12FF8746"/>
    <w:rsid w:val="1303DD64"/>
    <w:rsid w:val="14185713"/>
    <w:rsid w:val="142D3A09"/>
    <w:rsid w:val="15647AF8"/>
    <w:rsid w:val="157D43D2"/>
    <w:rsid w:val="157E1238"/>
    <w:rsid w:val="161A5638"/>
    <w:rsid w:val="162E090F"/>
    <w:rsid w:val="1654E3EC"/>
    <w:rsid w:val="166F0241"/>
    <w:rsid w:val="169B5A49"/>
    <w:rsid w:val="16CFD5BD"/>
    <w:rsid w:val="175CB5BD"/>
    <w:rsid w:val="177A8C64"/>
    <w:rsid w:val="177FBDFD"/>
    <w:rsid w:val="179A4FB6"/>
    <w:rsid w:val="17B04E44"/>
    <w:rsid w:val="181B8F56"/>
    <w:rsid w:val="18F3A5B0"/>
    <w:rsid w:val="194CE61B"/>
    <w:rsid w:val="1979DA54"/>
    <w:rsid w:val="197C0361"/>
    <w:rsid w:val="19CE2F33"/>
    <w:rsid w:val="19F31A92"/>
    <w:rsid w:val="1AA46913"/>
    <w:rsid w:val="1AD1F078"/>
    <w:rsid w:val="1B5488E7"/>
    <w:rsid w:val="1B59973D"/>
    <w:rsid w:val="1B6D7746"/>
    <w:rsid w:val="1B8851E1"/>
    <w:rsid w:val="1BAA609E"/>
    <w:rsid w:val="1C70DF71"/>
    <w:rsid w:val="1CB3A423"/>
    <w:rsid w:val="1D45294D"/>
    <w:rsid w:val="1D50231A"/>
    <w:rsid w:val="1D5CA6CD"/>
    <w:rsid w:val="1DBAEA3D"/>
    <w:rsid w:val="1E364C27"/>
    <w:rsid w:val="1E610BED"/>
    <w:rsid w:val="1E9D3FA0"/>
    <w:rsid w:val="1EB46C66"/>
    <w:rsid w:val="1F0A53B4"/>
    <w:rsid w:val="1F1FF2EE"/>
    <w:rsid w:val="1F67BDBA"/>
    <w:rsid w:val="1FA5C93F"/>
    <w:rsid w:val="1FE9B67A"/>
    <w:rsid w:val="1FEB44E5"/>
    <w:rsid w:val="2082177C"/>
    <w:rsid w:val="20C9BB7A"/>
    <w:rsid w:val="211A701F"/>
    <w:rsid w:val="214199A0"/>
    <w:rsid w:val="21871546"/>
    <w:rsid w:val="219F906D"/>
    <w:rsid w:val="21C446FC"/>
    <w:rsid w:val="2223A94B"/>
    <w:rsid w:val="22A282AB"/>
    <w:rsid w:val="22CF2185"/>
    <w:rsid w:val="22E6E821"/>
    <w:rsid w:val="231F27EF"/>
    <w:rsid w:val="23890C79"/>
    <w:rsid w:val="239B5065"/>
    <w:rsid w:val="23AA2E57"/>
    <w:rsid w:val="23ED6298"/>
    <w:rsid w:val="2467FF8B"/>
    <w:rsid w:val="24E6534B"/>
    <w:rsid w:val="2504828B"/>
    <w:rsid w:val="25EB7C70"/>
    <w:rsid w:val="267DAC45"/>
    <w:rsid w:val="26914741"/>
    <w:rsid w:val="26C0AD3B"/>
    <w:rsid w:val="283E20EB"/>
    <w:rsid w:val="2858C84D"/>
    <w:rsid w:val="2873223E"/>
    <w:rsid w:val="287D9A7B"/>
    <w:rsid w:val="28BBA502"/>
    <w:rsid w:val="28BD553F"/>
    <w:rsid w:val="28C903DA"/>
    <w:rsid w:val="298C49BC"/>
    <w:rsid w:val="2A00BEEA"/>
    <w:rsid w:val="2A539964"/>
    <w:rsid w:val="2A5925A0"/>
    <w:rsid w:val="2A7BB179"/>
    <w:rsid w:val="2A7DFC98"/>
    <w:rsid w:val="2AA77E09"/>
    <w:rsid w:val="2AD7410F"/>
    <w:rsid w:val="2B65E25D"/>
    <w:rsid w:val="2BA6624A"/>
    <w:rsid w:val="2BE985DB"/>
    <w:rsid w:val="2C4DE440"/>
    <w:rsid w:val="2C94AFAA"/>
    <w:rsid w:val="2D5E7F39"/>
    <w:rsid w:val="2D8F1625"/>
    <w:rsid w:val="2DA66707"/>
    <w:rsid w:val="2DF22D9F"/>
    <w:rsid w:val="2E0EE1D1"/>
    <w:rsid w:val="2EB9E39C"/>
    <w:rsid w:val="2ED94EC2"/>
    <w:rsid w:val="2F68BD91"/>
    <w:rsid w:val="2FAC42CC"/>
    <w:rsid w:val="2FD0EC1C"/>
    <w:rsid w:val="3015B2DE"/>
    <w:rsid w:val="30904DC0"/>
    <w:rsid w:val="30CACD9A"/>
    <w:rsid w:val="3129CE61"/>
    <w:rsid w:val="317EEE2A"/>
    <w:rsid w:val="31B4E7D6"/>
    <w:rsid w:val="3215A3CE"/>
    <w:rsid w:val="329CC447"/>
    <w:rsid w:val="3313894F"/>
    <w:rsid w:val="3350E6EB"/>
    <w:rsid w:val="338EBE8D"/>
    <w:rsid w:val="33BEA131"/>
    <w:rsid w:val="33CF86C9"/>
    <w:rsid w:val="34616F23"/>
    <w:rsid w:val="3465CFD9"/>
    <w:rsid w:val="34B66464"/>
    <w:rsid w:val="34EE3E9D"/>
    <w:rsid w:val="35FEFA59"/>
    <w:rsid w:val="36268B99"/>
    <w:rsid w:val="3683B85D"/>
    <w:rsid w:val="368887AD"/>
    <w:rsid w:val="36B387D9"/>
    <w:rsid w:val="36BDA8A8"/>
    <w:rsid w:val="371E5A08"/>
    <w:rsid w:val="3790E0EF"/>
    <w:rsid w:val="37B5C417"/>
    <w:rsid w:val="381AB5FB"/>
    <w:rsid w:val="3843FC80"/>
    <w:rsid w:val="38887127"/>
    <w:rsid w:val="39345607"/>
    <w:rsid w:val="396DB96C"/>
    <w:rsid w:val="39D7701C"/>
    <w:rsid w:val="3A71EF05"/>
    <w:rsid w:val="3AAA82CE"/>
    <w:rsid w:val="3B0A293C"/>
    <w:rsid w:val="3B2AF2F9"/>
    <w:rsid w:val="3B7B9D42"/>
    <w:rsid w:val="3BAB4B3D"/>
    <w:rsid w:val="3BEF133C"/>
    <w:rsid w:val="3BEF33FF"/>
    <w:rsid w:val="3C07972B"/>
    <w:rsid w:val="3C138C1A"/>
    <w:rsid w:val="3C5BE7A2"/>
    <w:rsid w:val="3C6B48AD"/>
    <w:rsid w:val="3CA55A2E"/>
    <w:rsid w:val="3CC73029"/>
    <w:rsid w:val="3D6043FB"/>
    <w:rsid w:val="3DA36274"/>
    <w:rsid w:val="3E76149C"/>
    <w:rsid w:val="3EE2EBFF"/>
    <w:rsid w:val="3F3B3BDE"/>
    <w:rsid w:val="3F3F37ED"/>
    <w:rsid w:val="40049DFB"/>
    <w:rsid w:val="4086CEC6"/>
    <w:rsid w:val="410711A8"/>
    <w:rsid w:val="428D007D"/>
    <w:rsid w:val="42939779"/>
    <w:rsid w:val="4333B9BF"/>
    <w:rsid w:val="43535D22"/>
    <w:rsid w:val="435FAB87"/>
    <w:rsid w:val="44247AC0"/>
    <w:rsid w:val="4428D0DE"/>
    <w:rsid w:val="44EE08D7"/>
    <w:rsid w:val="45522D83"/>
    <w:rsid w:val="45B8A262"/>
    <w:rsid w:val="45CB383B"/>
    <w:rsid w:val="45F586A7"/>
    <w:rsid w:val="46812681"/>
    <w:rsid w:val="468722DC"/>
    <w:rsid w:val="46FCD6D7"/>
    <w:rsid w:val="4702C490"/>
    <w:rsid w:val="48192E00"/>
    <w:rsid w:val="48A2F6A2"/>
    <w:rsid w:val="492C5E1B"/>
    <w:rsid w:val="4936FD23"/>
    <w:rsid w:val="49E854D7"/>
    <w:rsid w:val="4A0939EB"/>
    <w:rsid w:val="4A828F02"/>
    <w:rsid w:val="4C06F1DB"/>
    <w:rsid w:val="4C1F3611"/>
    <w:rsid w:val="4C5E5B27"/>
    <w:rsid w:val="4C81D82B"/>
    <w:rsid w:val="4D1178D0"/>
    <w:rsid w:val="4D3CE2BB"/>
    <w:rsid w:val="4DDF1EFD"/>
    <w:rsid w:val="4F4D74AC"/>
    <w:rsid w:val="4F66C6BB"/>
    <w:rsid w:val="4FA1DA8A"/>
    <w:rsid w:val="4FBE33EF"/>
    <w:rsid w:val="4FD80B15"/>
    <w:rsid w:val="50724F7F"/>
    <w:rsid w:val="509940E0"/>
    <w:rsid w:val="509AF57F"/>
    <w:rsid w:val="50BE4442"/>
    <w:rsid w:val="50CDB950"/>
    <w:rsid w:val="50EF227C"/>
    <w:rsid w:val="51E1E9C7"/>
    <w:rsid w:val="51E4B996"/>
    <w:rsid w:val="51F309F5"/>
    <w:rsid w:val="5241A9F2"/>
    <w:rsid w:val="52BA1804"/>
    <w:rsid w:val="52DB9D26"/>
    <w:rsid w:val="53D00CC1"/>
    <w:rsid w:val="53DE2F64"/>
    <w:rsid w:val="5405CD14"/>
    <w:rsid w:val="546F10C2"/>
    <w:rsid w:val="548BEDF1"/>
    <w:rsid w:val="54CB2FBB"/>
    <w:rsid w:val="550CA9A0"/>
    <w:rsid w:val="5568514D"/>
    <w:rsid w:val="5585057F"/>
    <w:rsid w:val="5605A214"/>
    <w:rsid w:val="579C4E90"/>
    <w:rsid w:val="57AA1985"/>
    <w:rsid w:val="57E7C825"/>
    <w:rsid w:val="5802D07D"/>
    <w:rsid w:val="5830D5BD"/>
    <w:rsid w:val="5839D80B"/>
    <w:rsid w:val="5844C81B"/>
    <w:rsid w:val="58AC404B"/>
    <w:rsid w:val="58B87C79"/>
    <w:rsid w:val="59378170"/>
    <w:rsid w:val="5981463C"/>
    <w:rsid w:val="59B050FB"/>
    <w:rsid w:val="59BF71E2"/>
    <w:rsid w:val="59E248B9"/>
    <w:rsid w:val="5A2EE84F"/>
    <w:rsid w:val="5A3F4E45"/>
    <w:rsid w:val="5AC891EA"/>
    <w:rsid w:val="5BE3E10D"/>
    <w:rsid w:val="5C615FEC"/>
    <w:rsid w:val="5C74E398"/>
    <w:rsid w:val="5D042EEA"/>
    <w:rsid w:val="5D18393E"/>
    <w:rsid w:val="5DD6677B"/>
    <w:rsid w:val="5E235E26"/>
    <w:rsid w:val="5E3BB9DC"/>
    <w:rsid w:val="5E5E9AAC"/>
    <w:rsid w:val="5EB56902"/>
    <w:rsid w:val="5EC0AEED"/>
    <w:rsid w:val="5F1B81CF"/>
    <w:rsid w:val="5FD29691"/>
    <w:rsid w:val="6012AED6"/>
    <w:rsid w:val="6070DA8F"/>
    <w:rsid w:val="608D6A2F"/>
    <w:rsid w:val="6099C91D"/>
    <w:rsid w:val="60B4AC4F"/>
    <w:rsid w:val="61346B6D"/>
    <w:rsid w:val="613FBBED"/>
    <w:rsid w:val="6152CFF2"/>
    <w:rsid w:val="61FCC3D0"/>
    <w:rsid w:val="621868A7"/>
    <w:rsid w:val="624A602A"/>
    <w:rsid w:val="62879B01"/>
    <w:rsid w:val="628E4D65"/>
    <w:rsid w:val="62B0ED4E"/>
    <w:rsid w:val="62CF745E"/>
    <w:rsid w:val="62D446EE"/>
    <w:rsid w:val="633047DE"/>
    <w:rsid w:val="633E231D"/>
    <w:rsid w:val="63EEF2F2"/>
    <w:rsid w:val="649D7ABA"/>
    <w:rsid w:val="64F74AC9"/>
    <w:rsid w:val="650FE03E"/>
    <w:rsid w:val="6581AE53"/>
    <w:rsid w:val="65CDB671"/>
    <w:rsid w:val="65DB57DE"/>
    <w:rsid w:val="65E76A60"/>
    <w:rsid w:val="65FA0EE6"/>
    <w:rsid w:val="6603EF7E"/>
    <w:rsid w:val="66CBC0D2"/>
    <w:rsid w:val="66E457D6"/>
    <w:rsid w:val="66F5FBCD"/>
    <w:rsid w:val="6791F0CD"/>
    <w:rsid w:val="67A91976"/>
    <w:rsid w:val="6845DA3B"/>
    <w:rsid w:val="6854C269"/>
    <w:rsid w:val="68D4EB60"/>
    <w:rsid w:val="68F6DC85"/>
    <w:rsid w:val="6912F8A0"/>
    <w:rsid w:val="69F4E4CB"/>
    <w:rsid w:val="6A934C55"/>
    <w:rsid w:val="6A9CC6DE"/>
    <w:rsid w:val="6B1940C5"/>
    <w:rsid w:val="6B38CF0C"/>
    <w:rsid w:val="6B48CD5E"/>
    <w:rsid w:val="6B7D7AFD"/>
    <w:rsid w:val="6BF92FF6"/>
    <w:rsid w:val="6C54EF04"/>
    <w:rsid w:val="6D126A42"/>
    <w:rsid w:val="6D2A8109"/>
    <w:rsid w:val="6D585BEA"/>
    <w:rsid w:val="6DA1983A"/>
    <w:rsid w:val="6E182A9D"/>
    <w:rsid w:val="6F3BDCEA"/>
    <w:rsid w:val="7020F0B0"/>
    <w:rsid w:val="7049F4AF"/>
    <w:rsid w:val="714D0045"/>
    <w:rsid w:val="71527CBD"/>
    <w:rsid w:val="718A877D"/>
    <w:rsid w:val="7221C020"/>
    <w:rsid w:val="72F3B9A3"/>
    <w:rsid w:val="73185558"/>
    <w:rsid w:val="734D2A25"/>
    <w:rsid w:val="737DA96B"/>
    <w:rsid w:val="73826E57"/>
    <w:rsid w:val="742EE17D"/>
    <w:rsid w:val="74C688F5"/>
    <w:rsid w:val="74E3DF93"/>
    <w:rsid w:val="74EBBECC"/>
    <w:rsid w:val="750A50F4"/>
    <w:rsid w:val="751A781E"/>
    <w:rsid w:val="75BA208D"/>
    <w:rsid w:val="765DF8A0"/>
    <w:rsid w:val="76B6487F"/>
    <w:rsid w:val="76CC163E"/>
    <w:rsid w:val="774C79C7"/>
    <w:rsid w:val="782EB1B4"/>
    <w:rsid w:val="7867E69F"/>
    <w:rsid w:val="78770EF0"/>
    <w:rsid w:val="7949D2CA"/>
    <w:rsid w:val="797177F0"/>
    <w:rsid w:val="79F1AFDB"/>
    <w:rsid w:val="7A825DF8"/>
    <w:rsid w:val="7ADF17C2"/>
    <w:rsid w:val="7AF41FF4"/>
    <w:rsid w:val="7B35CA79"/>
    <w:rsid w:val="7B4C4CF5"/>
    <w:rsid w:val="7B8C47E9"/>
    <w:rsid w:val="7BC40557"/>
    <w:rsid w:val="7C42B5C9"/>
    <w:rsid w:val="7C5ADC0D"/>
    <w:rsid w:val="7CBFCF06"/>
    <w:rsid w:val="7D8E5296"/>
    <w:rsid w:val="7E2BC0B6"/>
    <w:rsid w:val="7E6D6B3B"/>
    <w:rsid w:val="7E85BEB7"/>
    <w:rsid w:val="7F2A016B"/>
    <w:rsid w:val="7FB40D6B"/>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66AB9A11"/>
  <w15:docId w15:val="{EB66FA77-02D8-4F7D-AB32-F2E706EFCC6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EastAsia"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Standaard" w:default="1">
    <w:name w:val="Normal"/>
    <w:qFormat/>
    <w:rsid w:val="001D49B3"/>
  </w:style>
  <w:style w:type="paragraph" w:styleId="Kop1">
    <w:name w:val="heading 1"/>
    <w:basedOn w:val="Standaard"/>
    <w:next w:val="Standaard"/>
    <w:link w:val="Kop1Char"/>
    <w:uiPriority w:val="9"/>
    <w:qFormat/>
    <w:rsid w:val="003F7B2E"/>
    <w:pPr>
      <w:keepNext/>
      <w:keepLines/>
      <w:spacing w:before="240" w:after="0"/>
      <w:outlineLvl w:val="0"/>
    </w:pPr>
    <w:rPr>
      <w:rFonts w:ascii="Calibri" w:hAnsi="Calibri" w:eastAsiaTheme="majorEastAsia" w:cstheme="majorBidi"/>
      <w:color w:val="2F5496" w:themeColor="accent1" w:themeShade="BF"/>
      <w:sz w:val="32"/>
      <w:szCs w:val="32"/>
    </w:rPr>
  </w:style>
  <w:style w:type="paragraph" w:styleId="Kop2">
    <w:name w:val="heading 2"/>
    <w:basedOn w:val="Standaard"/>
    <w:next w:val="Standaard"/>
    <w:link w:val="Kop2Char"/>
    <w:uiPriority w:val="9"/>
    <w:unhideWhenUsed/>
    <w:qFormat/>
    <w:rsid w:val="001D49B3"/>
    <w:pPr>
      <w:keepNext/>
      <w:keepLines/>
      <w:spacing w:before="40" w:after="0"/>
      <w:outlineLvl w:val="1"/>
    </w:pPr>
    <w:rPr>
      <w:rFonts w:asciiTheme="majorHAnsi" w:hAnsiTheme="majorHAnsi" w:eastAsiaTheme="majorEastAsia" w:cstheme="majorBidi"/>
      <w:color w:val="2F5496" w:themeColor="accent1" w:themeShade="BF"/>
      <w:sz w:val="28"/>
      <w:szCs w:val="28"/>
    </w:rPr>
  </w:style>
  <w:style w:type="paragraph" w:styleId="Kop3">
    <w:name w:val="heading 3"/>
    <w:basedOn w:val="Standaard"/>
    <w:next w:val="Standaard"/>
    <w:link w:val="Kop3Char"/>
    <w:uiPriority w:val="9"/>
    <w:unhideWhenUsed/>
    <w:qFormat/>
    <w:rsid w:val="001D49B3"/>
    <w:pPr>
      <w:keepNext/>
      <w:keepLines/>
      <w:spacing w:before="40" w:after="0"/>
      <w:outlineLvl w:val="2"/>
    </w:pPr>
    <w:rPr>
      <w:rFonts w:asciiTheme="majorHAnsi" w:hAnsiTheme="majorHAnsi" w:eastAsiaTheme="majorEastAsia" w:cstheme="majorBidi"/>
      <w:color w:val="1F3864" w:themeColor="accent1" w:themeShade="80"/>
      <w:sz w:val="24"/>
      <w:szCs w:val="24"/>
    </w:rPr>
  </w:style>
  <w:style w:type="paragraph" w:styleId="Kop4">
    <w:name w:val="heading 4"/>
    <w:basedOn w:val="Standaard"/>
    <w:next w:val="Standaard"/>
    <w:link w:val="Kop4Char"/>
    <w:uiPriority w:val="9"/>
    <w:unhideWhenUsed/>
    <w:qFormat/>
    <w:rsid w:val="001D49B3"/>
    <w:pPr>
      <w:keepNext/>
      <w:keepLines/>
      <w:spacing w:before="40" w:after="0"/>
      <w:outlineLvl w:val="3"/>
    </w:pPr>
    <w:rPr>
      <w:i/>
      <w:iCs/>
    </w:rPr>
  </w:style>
  <w:style w:type="paragraph" w:styleId="Kop5">
    <w:name w:val="heading 5"/>
    <w:basedOn w:val="Standaard"/>
    <w:next w:val="Standaard"/>
    <w:link w:val="Kop5Char"/>
    <w:uiPriority w:val="9"/>
    <w:unhideWhenUsed/>
    <w:qFormat/>
    <w:rsid w:val="001D49B3"/>
    <w:pPr>
      <w:keepNext/>
      <w:keepLines/>
      <w:spacing w:before="40" w:after="0"/>
      <w:outlineLvl w:val="4"/>
    </w:pPr>
    <w:rPr>
      <w:color w:val="2F5496" w:themeColor="accent1" w:themeShade="BF"/>
    </w:rPr>
  </w:style>
  <w:style w:type="paragraph" w:styleId="Kop6">
    <w:name w:val="heading 6"/>
    <w:basedOn w:val="Standaard"/>
    <w:next w:val="Standaard"/>
    <w:link w:val="Kop6Char"/>
    <w:uiPriority w:val="9"/>
    <w:unhideWhenUsed/>
    <w:qFormat/>
    <w:rsid w:val="001D49B3"/>
    <w:pPr>
      <w:keepNext/>
      <w:keepLines/>
      <w:spacing w:before="40" w:after="0"/>
      <w:outlineLvl w:val="5"/>
    </w:pPr>
    <w:rPr>
      <w:color w:val="1F3864" w:themeColor="accent1" w:themeShade="80"/>
    </w:rPr>
  </w:style>
  <w:style w:type="paragraph" w:styleId="Kop7">
    <w:name w:val="heading 7"/>
    <w:basedOn w:val="Standaard"/>
    <w:next w:val="Standaard"/>
    <w:link w:val="Kop7Char"/>
    <w:uiPriority w:val="9"/>
    <w:semiHidden/>
    <w:unhideWhenUsed/>
    <w:qFormat/>
    <w:rsid w:val="001D49B3"/>
    <w:pPr>
      <w:keepNext/>
      <w:keepLines/>
      <w:spacing w:before="40" w:after="0"/>
      <w:outlineLvl w:val="6"/>
    </w:pPr>
    <w:rPr>
      <w:rFonts w:asciiTheme="majorHAnsi" w:hAnsiTheme="majorHAnsi" w:eastAsiaTheme="majorEastAsia" w:cstheme="majorBidi"/>
      <w:i/>
      <w:iCs/>
      <w:color w:val="1F3864" w:themeColor="accent1" w:themeShade="80"/>
    </w:rPr>
  </w:style>
  <w:style w:type="paragraph" w:styleId="Kop8">
    <w:name w:val="heading 8"/>
    <w:basedOn w:val="Standaard"/>
    <w:next w:val="Standaard"/>
    <w:link w:val="Kop8Char"/>
    <w:uiPriority w:val="9"/>
    <w:semiHidden/>
    <w:unhideWhenUsed/>
    <w:qFormat/>
    <w:rsid w:val="001D49B3"/>
    <w:pPr>
      <w:keepNext/>
      <w:keepLines/>
      <w:spacing w:before="40" w:after="0"/>
      <w:outlineLvl w:val="7"/>
    </w:pPr>
    <w:rPr>
      <w:color w:val="262626" w:themeColor="text1" w:themeTint="D9"/>
      <w:sz w:val="21"/>
      <w:szCs w:val="21"/>
    </w:rPr>
  </w:style>
  <w:style w:type="paragraph" w:styleId="Kop9">
    <w:name w:val="heading 9"/>
    <w:basedOn w:val="Standaard"/>
    <w:next w:val="Standaard"/>
    <w:link w:val="Kop9Char"/>
    <w:uiPriority w:val="9"/>
    <w:semiHidden/>
    <w:unhideWhenUsed/>
    <w:qFormat/>
    <w:rsid w:val="001D49B3"/>
    <w:pPr>
      <w:keepNext/>
      <w:keepLines/>
      <w:spacing w:before="40" w:after="0"/>
      <w:outlineLvl w:val="8"/>
    </w:pPr>
    <w:rPr>
      <w:rFonts w:asciiTheme="majorHAnsi" w:hAnsiTheme="majorHAnsi" w:eastAsiaTheme="majorEastAsia" w:cstheme="majorBidi"/>
      <w:i/>
      <w:iCs/>
      <w:color w:val="262626" w:themeColor="text1" w:themeTint="D9"/>
      <w:sz w:val="21"/>
      <w:szCs w:val="21"/>
    </w:rPr>
  </w:style>
  <w:style w:type="character" w:styleId="Standaardalinea-lettertype" w:default="1">
    <w:name w:val="Default Paragraph Font"/>
    <w:uiPriority w:val="1"/>
    <w:semiHidden/>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character" w:styleId="Kop1Char" w:customStyle="1">
    <w:name w:val="Kop 1 Char"/>
    <w:basedOn w:val="Standaardalinea-lettertype"/>
    <w:link w:val="Kop1"/>
    <w:uiPriority w:val="9"/>
    <w:rsid w:val="003F7B2E"/>
    <w:rPr>
      <w:rFonts w:ascii="Calibri" w:hAnsi="Calibri" w:eastAsiaTheme="majorEastAsia" w:cstheme="majorBidi"/>
      <w:color w:val="2F5496" w:themeColor="accent1" w:themeShade="BF"/>
      <w:sz w:val="32"/>
      <w:szCs w:val="32"/>
    </w:rPr>
  </w:style>
  <w:style w:type="character" w:styleId="Kop2Char" w:customStyle="1">
    <w:name w:val="Kop 2 Char"/>
    <w:basedOn w:val="Standaardalinea-lettertype"/>
    <w:link w:val="Kop2"/>
    <w:uiPriority w:val="9"/>
    <w:rsid w:val="001D49B3"/>
    <w:rPr>
      <w:rFonts w:asciiTheme="majorHAnsi" w:hAnsiTheme="majorHAnsi" w:eastAsiaTheme="majorEastAsia" w:cstheme="majorBidi"/>
      <w:color w:val="2F5496" w:themeColor="accent1" w:themeShade="BF"/>
      <w:sz w:val="28"/>
      <w:szCs w:val="28"/>
    </w:rPr>
  </w:style>
  <w:style w:type="character" w:styleId="Kop3Char" w:customStyle="1">
    <w:name w:val="Kop 3 Char"/>
    <w:basedOn w:val="Standaardalinea-lettertype"/>
    <w:link w:val="Kop3"/>
    <w:uiPriority w:val="9"/>
    <w:rsid w:val="001D49B3"/>
    <w:rPr>
      <w:rFonts w:asciiTheme="majorHAnsi" w:hAnsiTheme="majorHAnsi" w:eastAsiaTheme="majorEastAsia" w:cstheme="majorBidi"/>
      <w:color w:val="1F3864" w:themeColor="accent1" w:themeShade="80"/>
      <w:sz w:val="24"/>
      <w:szCs w:val="24"/>
    </w:rPr>
  </w:style>
  <w:style w:type="character" w:styleId="Kop4Char" w:customStyle="1">
    <w:name w:val="Kop 4 Char"/>
    <w:basedOn w:val="Standaardalinea-lettertype"/>
    <w:link w:val="Kop4"/>
    <w:uiPriority w:val="9"/>
    <w:rsid w:val="001D49B3"/>
    <w:rPr>
      <w:i/>
      <w:iCs/>
    </w:rPr>
  </w:style>
  <w:style w:type="character" w:styleId="Kop5Char" w:customStyle="1">
    <w:name w:val="Kop 5 Char"/>
    <w:basedOn w:val="Standaardalinea-lettertype"/>
    <w:link w:val="Kop5"/>
    <w:uiPriority w:val="9"/>
    <w:rsid w:val="001D49B3"/>
    <w:rPr>
      <w:color w:val="2F5496" w:themeColor="accent1" w:themeShade="BF"/>
    </w:rPr>
  </w:style>
  <w:style w:type="character" w:styleId="Kop6Char" w:customStyle="1">
    <w:name w:val="Kop 6 Char"/>
    <w:basedOn w:val="Standaardalinea-lettertype"/>
    <w:link w:val="Kop6"/>
    <w:uiPriority w:val="9"/>
    <w:rsid w:val="001D49B3"/>
    <w:rPr>
      <w:color w:val="1F3864" w:themeColor="accent1" w:themeShade="80"/>
    </w:rPr>
  </w:style>
  <w:style w:type="character" w:styleId="Legend" w:customStyle="1">
    <w:name w:val="Legend"/>
    <w:basedOn w:val="Standaardalinea-lettertype"/>
    <w:rPr>
      <w:color w:val="BF6100"/>
      <w:sz w:val="26"/>
    </w:rPr>
  </w:style>
  <w:style w:type="character" w:styleId="Hyperlink">
    <w:name w:val="Hyperlink"/>
    <w:basedOn w:val="Standaardalinea-lettertype"/>
    <w:uiPriority w:val="99"/>
    <w:rPr>
      <w:color w:val="0000FF"/>
      <w:u w:val="single"/>
    </w:rPr>
  </w:style>
  <w:style w:type="paragraph" w:styleId="Koptekst">
    <w:name w:val="header"/>
    <w:basedOn w:val="Standaard"/>
    <w:link w:val="KoptekstChar"/>
    <w:uiPriority w:val="99"/>
    <w:unhideWhenUsed/>
    <w:rsid w:val="00C079BF"/>
    <w:pPr>
      <w:tabs>
        <w:tab w:val="center" w:pos="4536"/>
        <w:tab w:val="right" w:pos="9072"/>
      </w:tabs>
    </w:pPr>
  </w:style>
  <w:style w:type="character" w:styleId="KoptekstChar" w:customStyle="1">
    <w:name w:val="Koptekst Char"/>
    <w:basedOn w:val="Standaardalinea-lettertype"/>
    <w:link w:val="Koptekst"/>
    <w:uiPriority w:val="99"/>
    <w:rsid w:val="00C079BF"/>
  </w:style>
  <w:style w:type="paragraph" w:styleId="Voettekst">
    <w:name w:val="footer"/>
    <w:basedOn w:val="Standaard"/>
    <w:link w:val="VoettekstChar"/>
    <w:uiPriority w:val="99"/>
    <w:unhideWhenUsed/>
    <w:rsid w:val="00C079BF"/>
    <w:pPr>
      <w:tabs>
        <w:tab w:val="center" w:pos="4536"/>
        <w:tab w:val="right" w:pos="9072"/>
      </w:tabs>
    </w:pPr>
  </w:style>
  <w:style w:type="character" w:styleId="VoettekstChar" w:customStyle="1">
    <w:name w:val="Voettekst Char"/>
    <w:basedOn w:val="Standaardalinea-lettertype"/>
    <w:link w:val="Voettekst"/>
    <w:uiPriority w:val="99"/>
    <w:rsid w:val="00C079BF"/>
  </w:style>
  <w:style w:type="character" w:styleId="Kop7Char" w:customStyle="1">
    <w:name w:val="Kop 7 Char"/>
    <w:basedOn w:val="Standaardalinea-lettertype"/>
    <w:link w:val="Kop7"/>
    <w:uiPriority w:val="9"/>
    <w:semiHidden/>
    <w:rsid w:val="001D49B3"/>
    <w:rPr>
      <w:rFonts w:asciiTheme="majorHAnsi" w:hAnsiTheme="majorHAnsi" w:eastAsiaTheme="majorEastAsia" w:cstheme="majorBidi"/>
      <w:i/>
      <w:iCs/>
      <w:color w:val="1F3864" w:themeColor="accent1" w:themeShade="80"/>
    </w:rPr>
  </w:style>
  <w:style w:type="character" w:styleId="Kop8Char" w:customStyle="1">
    <w:name w:val="Kop 8 Char"/>
    <w:basedOn w:val="Standaardalinea-lettertype"/>
    <w:link w:val="Kop8"/>
    <w:uiPriority w:val="9"/>
    <w:semiHidden/>
    <w:rsid w:val="001D49B3"/>
    <w:rPr>
      <w:color w:val="262626" w:themeColor="text1" w:themeTint="D9"/>
      <w:sz w:val="21"/>
      <w:szCs w:val="21"/>
    </w:rPr>
  </w:style>
  <w:style w:type="character" w:styleId="Kop9Char" w:customStyle="1">
    <w:name w:val="Kop 9 Char"/>
    <w:basedOn w:val="Standaardalinea-lettertype"/>
    <w:link w:val="Kop9"/>
    <w:uiPriority w:val="9"/>
    <w:semiHidden/>
    <w:rsid w:val="001D49B3"/>
    <w:rPr>
      <w:rFonts w:asciiTheme="majorHAnsi" w:hAnsiTheme="majorHAnsi" w:eastAsiaTheme="majorEastAsia" w:cstheme="majorBidi"/>
      <w:i/>
      <w:iCs/>
      <w:color w:val="262626" w:themeColor="text1" w:themeTint="D9"/>
      <w:sz w:val="21"/>
      <w:szCs w:val="21"/>
    </w:rPr>
  </w:style>
  <w:style w:type="paragraph" w:styleId="Bijschrift">
    <w:name w:val="caption"/>
    <w:basedOn w:val="Standaard"/>
    <w:next w:val="Standaard"/>
    <w:uiPriority w:val="35"/>
    <w:unhideWhenUsed/>
    <w:qFormat/>
    <w:rsid w:val="001D49B3"/>
    <w:pPr>
      <w:spacing w:after="200" w:line="240" w:lineRule="auto"/>
    </w:pPr>
    <w:rPr>
      <w:i/>
      <w:iCs/>
      <w:color w:val="44546A" w:themeColor="text2"/>
      <w:sz w:val="18"/>
      <w:szCs w:val="18"/>
    </w:rPr>
  </w:style>
  <w:style w:type="paragraph" w:styleId="Titel">
    <w:name w:val="Title"/>
    <w:basedOn w:val="Standaard"/>
    <w:next w:val="Standaard"/>
    <w:link w:val="TitelChar"/>
    <w:uiPriority w:val="10"/>
    <w:qFormat/>
    <w:rsid w:val="001D49B3"/>
    <w:pPr>
      <w:spacing w:after="0" w:line="240" w:lineRule="auto"/>
      <w:contextualSpacing/>
    </w:pPr>
    <w:rPr>
      <w:rFonts w:asciiTheme="majorHAnsi" w:hAnsiTheme="majorHAnsi" w:eastAsiaTheme="majorEastAsia" w:cstheme="majorBidi"/>
      <w:spacing w:val="-10"/>
      <w:sz w:val="56"/>
      <w:szCs w:val="56"/>
    </w:rPr>
  </w:style>
  <w:style w:type="character" w:styleId="TitelChar" w:customStyle="1">
    <w:name w:val="Titel Char"/>
    <w:basedOn w:val="Standaardalinea-lettertype"/>
    <w:link w:val="Titel"/>
    <w:uiPriority w:val="10"/>
    <w:rsid w:val="001D49B3"/>
    <w:rPr>
      <w:rFonts w:asciiTheme="majorHAnsi" w:hAnsiTheme="majorHAnsi" w:eastAsiaTheme="majorEastAsia" w:cstheme="majorBidi"/>
      <w:spacing w:val="-10"/>
      <w:sz w:val="56"/>
      <w:szCs w:val="56"/>
    </w:rPr>
  </w:style>
  <w:style w:type="paragraph" w:styleId="Ondertitel">
    <w:name w:val="Subtitle"/>
    <w:basedOn w:val="Standaard"/>
    <w:next w:val="Standaard"/>
    <w:link w:val="OndertitelChar"/>
    <w:uiPriority w:val="11"/>
    <w:qFormat/>
    <w:rsid w:val="001D49B3"/>
    <w:pPr>
      <w:numPr>
        <w:ilvl w:val="1"/>
      </w:numPr>
    </w:pPr>
    <w:rPr>
      <w:color w:val="5A5A5A" w:themeColor="text1" w:themeTint="A5"/>
      <w:spacing w:val="15"/>
    </w:rPr>
  </w:style>
  <w:style w:type="character" w:styleId="OndertitelChar" w:customStyle="1">
    <w:name w:val="Ondertitel Char"/>
    <w:basedOn w:val="Standaardalinea-lettertype"/>
    <w:link w:val="Ondertitel"/>
    <w:uiPriority w:val="11"/>
    <w:rsid w:val="001D49B3"/>
    <w:rPr>
      <w:color w:val="5A5A5A" w:themeColor="text1" w:themeTint="A5"/>
      <w:spacing w:val="15"/>
    </w:rPr>
  </w:style>
  <w:style w:type="character" w:styleId="Zwaar">
    <w:name w:val="Strong"/>
    <w:basedOn w:val="Standaardalinea-lettertype"/>
    <w:uiPriority w:val="22"/>
    <w:qFormat/>
    <w:rsid w:val="001D49B3"/>
    <w:rPr>
      <w:b/>
      <w:bCs/>
      <w:color w:val="auto"/>
    </w:rPr>
  </w:style>
  <w:style w:type="character" w:styleId="Nadruk">
    <w:name w:val="Emphasis"/>
    <w:basedOn w:val="Standaardalinea-lettertype"/>
    <w:uiPriority w:val="20"/>
    <w:qFormat/>
    <w:rsid w:val="001D49B3"/>
    <w:rPr>
      <w:i/>
      <w:iCs/>
      <w:color w:val="auto"/>
    </w:rPr>
  </w:style>
  <w:style w:type="paragraph" w:styleId="Geenafstand">
    <w:name w:val="No Spacing"/>
    <w:uiPriority w:val="1"/>
    <w:qFormat/>
    <w:rsid w:val="001D49B3"/>
    <w:pPr>
      <w:spacing w:after="0" w:line="240" w:lineRule="auto"/>
    </w:pPr>
  </w:style>
  <w:style w:type="paragraph" w:styleId="Citaat">
    <w:name w:val="Quote"/>
    <w:basedOn w:val="Standaard"/>
    <w:next w:val="Standaard"/>
    <w:link w:val="CitaatChar"/>
    <w:uiPriority w:val="29"/>
    <w:qFormat/>
    <w:rsid w:val="001D49B3"/>
    <w:pPr>
      <w:spacing w:before="200"/>
      <w:ind w:left="864" w:right="864"/>
    </w:pPr>
    <w:rPr>
      <w:i/>
      <w:iCs/>
      <w:color w:val="404040" w:themeColor="text1" w:themeTint="BF"/>
    </w:rPr>
  </w:style>
  <w:style w:type="character" w:styleId="CitaatChar" w:customStyle="1">
    <w:name w:val="Citaat Char"/>
    <w:basedOn w:val="Standaardalinea-lettertype"/>
    <w:link w:val="Citaat"/>
    <w:uiPriority w:val="29"/>
    <w:rsid w:val="001D49B3"/>
    <w:rPr>
      <w:i/>
      <w:iCs/>
      <w:color w:val="404040" w:themeColor="text1" w:themeTint="BF"/>
    </w:rPr>
  </w:style>
  <w:style w:type="paragraph" w:styleId="Duidelijkcitaat">
    <w:name w:val="Intense Quote"/>
    <w:basedOn w:val="Standaard"/>
    <w:next w:val="Standaard"/>
    <w:link w:val="DuidelijkcitaatChar"/>
    <w:uiPriority w:val="30"/>
    <w:qFormat/>
    <w:rsid w:val="001D49B3"/>
    <w:pPr>
      <w:pBdr>
        <w:top w:val="single" w:color="4472C4" w:themeColor="accent1" w:sz="4" w:space="10"/>
        <w:bottom w:val="single" w:color="4472C4" w:themeColor="accent1" w:sz="4" w:space="10"/>
      </w:pBdr>
      <w:spacing w:before="360" w:after="360"/>
      <w:ind w:left="864" w:right="864"/>
      <w:jc w:val="center"/>
    </w:pPr>
    <w:rPr>
      <w:i/>
      <w:iCs/>
      <w:color w:val="4472C4" w:themeColor="accent1"/>
    </w:rPr>
  </w:style>
  <w:style w:type="character" w:styleId="DuidelijkcitaatChar" w:customStyle="1">
    <w:name w:val="Duidelijk citaat Char"/>
    <w:basedOn w:val="Standaardalinea-lettertype"/>
    <w:link w:val="Duidelijkcitaat"/>
    <w:uiPriority w:val="30"/>
    <w:rsid w:val="001D49B3"/>
    <w:rPr>
      <w:i/>
      <w:iCs/>
      <w:color w:val="4472C4" w:themeColor="accent1"/>
    </w:rPr>
  </w:style>
  <w:style w:type="character" w:styleId="Subtielebenadrukking">
    <w:name w:val="Subtle Emphasis"/>
    <w:basedOn w:val="Standaardalinea-lettertype"/>
    <w:uiPriority w:val="19"/>
    <w:qFormat/>
    <w:rsid w:val="001D49B3"/>
    <w:rPr>
      <w:i/>
      <w:iCs/>
      <w:color w:val="404040" w:themeColor="text1" w:themeTint="BF"/>
    </w:rPr>
  </w:style>
  <w:style w:type="character" w:styleId="Intensievebenadrukking">
    <w:name w:val="Intense Emphasis"/>
    <w:basedOn w:val="Standaardalinea-lettertype"/>
    <w:uiPriority w:val="21"/>
    <w:qFormat/>
    <w:rsid w:val="001D49B3"/>
    <w:rPr>
      <w:i/>
      <w:iCs/>
      <w:color w:val="4472C4" w:themeColor="accent1"/>
    </w:rPr>
  </w:style>
  <w:style w:type="character" w:styleId="Subtieleverwijzing">
    <w:name w:val="Subtle Reference"/>
    <w:basedOn w:val="Standaardalinea-lettertype"/>
    <w:uiPriority w:val="31"/>
    <w:qFormat/>
    <w:rsid w:val="001D49B3"/>
    <w:rPr>
      <w:smallCaps/>
      <w:color w:val="404040" w:themeColor="text1" w:themeTint="BF"/>
    </w:rPr>
  </w:style>
  <w:style w:type="character" w:styleId="Intensieveverwijzing">
    <w:name w:val="Intense Reference"/>
    <w:basedOn w:val="Standaardalinea-lettertype"/>
    <w:uiPriority w:val="32"/>
    <w:qFormat/>
    <w:rsid w:val="001D49B3"/>
    <w:rPr>
      <w:b/>
      <w:bCs/>
      <w:smallCaps/>
      <w:color w:val="4472C4" w:themeColor="accent1"/>
      <w:spacing w:val="5"/>
    </w:rPr>
  </w:style>
  <w:style w:type="character" w:styleId="Titelvanboek">
    <w:name w:val="Book Title"/>
    <w:basedOn w:val="Standaardalinea-lettertype"/>
    <w:uiPriority w:val="33"/>
    <w:qFormat/>
    <w:rsid w:val="001D49B3"/>
    <w:rPr>
      <w:b/>
      <w:bCs/>
      <w:i/>
      <w:iCs/>
      <w:spacing w:val="5"/>
    </w:rPr>
  </w:style>
  <w:style w:type="paragraph" w:styleId="Kopvaninhoudsopgave">
    <w:name w:val="TOC Heading"/>
    <w:basedOn w:val="Kop1"/>
    <w:next w:val="Standaard"/>
    <w:uiPriority w:val="39"/>
    <w:unhideWhenUsed/>
    <w:qFormat/>
    <w:rsid w:val="001D49B3"/>
    <w:pPr>
      <w:outlineLvl w:val="9"/>
    </w:pPr>
  </w:style>
  <w:style w:type="character" w:styleId="GevolgdeHyperlink">
    <w:name w:val="FollowedHyperlink"/>
    <w:basedOn w:val="Standaardalinea-lettertype"/>
    <w:uiPriority w:val="99"/>
    <w:semiHidden/>
    <w:unhideWhenUsed/>
    <w:rsid w:val="00D40ECB"/>
    <w:rPr>
      <w:color w:val="954F72" w:themeColor="followedHyperlink"/>
      <w:u w:val="single"/>
    </w:rPr>
  </w:style>
  <w:style w:type="paragraph" w:styleId="Lijstalinea">
    <w:name w:val="List Paragraph"/>
    <w:basedOn w:val="Standaard"/>
    <w:uiPriority w:val="34"/>
    <w:qFormat/>
    <w:rsid w:val="004D0739"/>
    <w:pPr>
      <w:ind w:left="720"/>
      <w:contextualSpacing/>
    </w:pPr>
  </w:style>
  <w:style w:type="table" w:styleId="Tabelraster">
    <w:name w:val="Table Grid"/>
    <w:basedOn w:val="Standaardtabe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Verwijzingopmerking">
    <w:name w:val="annotation reference"/>
    <w:basedOn w:val="Standaardalinea-lettertype"/>
    <w:uiPriority w:val="99"/>
    <w:semiHidden/>
    <w:unhideWhenUsed/>
    <w:rsid w:val="008B1DA3"/>
    <w:rPr>
      <w:sz w:val="16"/>
      <w:szCs w:val="16"/>
    </w:rPr>
  </w:style>
  <w:style w:type="paragraph" w:styleId="Tekstopmerking">
    <w:name w:val="annotation text"/>
    <w:basedOn w:val="Standaard"/>
    <w:link w:val="TekstopmerkingChar"/>
    <w:uiPriority w:val="99"/>
    <w:semiHidden/>
    <w:unhideWhenUsed/>
    <w:rsid w:val="008B1DA3"/>
    <w:pPr>
      <w:spacing w:line="240" w:lineRule="auto"/>
    </w:pPr>
    <w:rPr>
      <w:sz w:val="20"/>
      <w:szCs w:val="20"/>
    </w:rPr>
  </w:style>
  <w:style w:type="character" w:styleId="TekstopmerkingChar" w:customStyle="1">
    <w:name w:val="Tekst opmerking Char"/>
    <w:basedOn w:val="Standaardalinea-lettertype"/>
    <w:link w:val="Tekstopmerking"/>
    <w:uiPriority w:val="99"/>
    <w:semiHidden/>
    <w:rsid w:val="008B1DA3"/>
    <w:rPr>
      <w:sz w:val="20"/>
      <w:szCs w:val="20"/>
    </w:rPr>
  </w:style>
  <w:style w:type="paragraph" w:styleId="Onderwerpvanopmerking">
    <w:name w:val="annotation subject"/>
    <w:basedOn w:val="Tekstopmerking"/>
    <w:next w:val="Tekstopmerking"/>
    <w:link w:val="OnderwerpvanopmerkingChar"/>
    <w:uiPriority w:val="99"/>
    <w:semiHidden/>
    <w:unhideWhenUsed/>
    <w:rsid w:val="008B1DA3"/>
    <w:rPr>
      <w:b/>
      <w:bCs/>
    </w:rPr>
  </w:style>
  <w:style w:type="character" w:styleId="OnderwerpvanopmerkingChar" w:customStyle="1">
    <w:name w:val="Onderwerp van opmerking Char"/>
    <w:basedOn w:val="TekstopmerkingChar"/>
    <w:link w:val="Onderwerpvanopmerking"/>
    <w:uiPriority w:val="99"/>
    <w:semiHidden/>
    <w:rsid w:val="008B1DA3"/>
    <w:rPr>
      <w:b/>
      <w:bCs/>
      <w:sz w:val="20"/>
      <w:szCs w:val="20"/>
    </w:rPr>
  </w:style>
  <w:style w:type="paragraph" w:styleId="Ballontekst">
    <w:name w:val="Balloon Text"/>
    <w:basedOn w:val="Standaard"/>
    <w:link w:val="BallontekstChar"/>
    <w:uiPriority w:val="99"/>
    <w:semiHidden/>
    <w:unhideWhenUsed/>
    <w:rsid w:val="008B1DA3"/>
    <w:pPr>
      <w:spacing w:after="0" w:line="240" w:lineRule="auto"/>
    </w:pPr>
    <w:rPr>
      <w:rFonts w:ascii="Segoe UI" w:hAnsi="Segoe UI" w:cs="Segoe UI"/>
      <w:sz w:val="18"/>
      <w:szCs w:val="18"/>
    </w:rPr>
  </w:style>
  <w:style w:type="character" w:styleId="BallontekstChar" w:customStyle="1">
    <w:name w:val="Ballontekst Char"/>
    <w:basedOn w:val="Standaardalinea-lettertype"/>
    <w:link w:val="Ballontekst"/>
    <w:uiPriority w:val="99"/>
    <w:semiHidden/>
    <w:rsid w:val="008B1DA3"/>
    <w:rPr>
      <w:rFonts w:ascii="Segoe UI" w:hAnsi="Segoe UI" w:cs="Segoe UI"/>
      <w:sz w:val="18"/>
      <w:szCs w:val="18"/>
    </w:rPr>
  </w:style>
  <w:style w:type="paragraph" w:styleId="Revisie">
    <w:name w:val="Revision"/>
    <w:hidden/>
    <w:uiPriority w:val="99"/>
    <w:semiHidden/>
    <w:rsid w:val="00C04455"/>
    <w:pPr>
      <w:spacing w:after="0" w:line="240" w:lineRule="auto"/>
    </w:pPr>
  </w:style>
  <w:style w:type="paragraph" w:styleId="Inhopg1">
    <w:name w:val="toc 1"/>
    <w:basedOn w:val="Standaard"/>
    <w:next w:val="Standaard"/>
    <w:autoRedefine/>
    <w:uiPriority w:val="39"/>
    <w:unhideWhenUsed/>
    <w:rsid w:val="00F324E5"/>
    <w:pPr>
      <w:tabs>
        <w:tab w:val="left" w:pos="440"/>
        <w:tab w:val="right" w:leader="dot" w:pos="9495"/>
      </w:tabs>
      <w:spacing w:after="100"/>
    </w:pPr>
  </w:style>
  <w:style w:type="paragraph" w:styleId="Inhopg2">
    <w:name w:val="toc 2"/>
    <w:basedOn w:val="Standaard"/>
    <w:next w:val="Standaard"/>
    <w:autoRedefine/>
    <w:uiPriority w:val="39"/>
    <w:unhideWhenUsed/>
    <w:rsid w:val="00384543"/>
    <w:pPr>
      <w:spacing w:after="100"/>
      <w:ind w:left="220"/>
    </w:pPr>
  </w:style>
  <w:style w:type="paragraph" w:styleId="Inhopg3">
    <w:name w:val="toc 3"/>
    <w:basedOn w:val="Standaard"/>
    <w:next w:val="Standaard"/>
    <w:autoRedefine/>
    <w:uiPriority w:val="39"/>
    <w:unhideWhenUsed/>
    <w:rsid w:val="00384543"/>
    <w:pPr>
      <w:spacing w:after="100"/>
      <w:ind w:left="440"/>
    </w:pPr>
  </w:style>
  <w:style w:type="paragraph" w:styleId="Voetnoottekst">
    <w:name w:val="footnote text"/>
    <w:basedOn w:val="Standaard"/>
    <w:link w:val="VoetnoottekstChar"/>
    <w:uiPriority w:val="99"/>
    <w:semiHidden/>
    <w:unhideWhenUsed/>
    <w:rsid w:val="00247B50"/>
    <w:pPr>
      <w:spacing w:after="0" w:line="240" w:lineRule="auto"/>
    </w:pPr>
    <w:rPr>
      <w:sz w:val="20"/>
      <w:szCs w:val="20"/>
    </w:rPr>
  </w:style>
  <w:style w:type="character" w:styleId="VoetnoottekstChar" w:customStyle="1">
    <w:name w:val="Voetnoottekst Char"/>
    <w:basedOn w:val="Standaardalinea-lettertype"/>
    <w:link w:val="Voetnoottekst"/>
    <w:uiPriority w:val="99"/>
    <w:semiHidden/>
    <w:rsid w:val="00247B50"/>
    <w:rPr>
      <w:sz w:val="20"/>
      <w:szCs w:val="20"/>
    </w:rPr>
  </w:style>
  <w:style w:type="character" w:styleId="Voetnootmarkering">
    <w:name w:val="footnote reference"/>
    <w:basedOn w:val="Standaardalinea-lettertype"/>
    <w:uiPriority w:val="99"/>
    <w:semiHidden/>
    <w:unhideWhenUsed/>
    <w:rsid w:val="00247B5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hyperlink" Target="https://github.com/OIV-NL-QGIS" TargetMode="External" Id="rId47"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image" Target="media/image63.png" Id="rId76" /><Relationship Type="http://schemas.openxmlformats.org/officeDocument/2006/relationships/image" Target="media/image70.png" Id="rId84" /><Relationship Type="http://schemas.openxmlformats.org/officeDocument/2006/relationships/image" Target="media/image75.png" Id="rId89" /><Relationship Type="http://schemas.openxmlformats.org/officeDocument/2006/relationships/settings" Target="settings.xml" Id="rId7" /><Relationship Type="http://schemas.openxmlformats.org/officeDocument/2006/relationships/image" Target="media/image58.png" Id="rId71" /><Relationship Type="http://schemas.openxmlformats.org/officeDocument/2006/relationships/header" Target="header1.xml" Id="rId92"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53.png" Id="rId66" /><Relationship Type="http://schemas.openxmlformats.org/officeDocument/2006/relationships/image" Target="media/image61.jpeg" Id="rId74" /><Relationship Type="http://schemas.openxmlformats.org/officeDocument/2006/relationships/image" Target="media/image66.png" Id="rId79" /><Relationship Type="http://schemas.openxmlformats.org/officeDocument/2006/relationships/image" Target="media/image73.png" Id="rId87" /><Relationship Type="http://schemas.openxmlformats.org/officeDocument/2006/relationships/numbering" Target="numbering.xml" Id="rId5" /><Relationship Type="http://schemas.openxmlformats.org/officeDocument/2006/relationships/image" Target="media/image48.png" Id="rId61" /><Relationship Type="http://schemas.openxmlformats.org/officeDocument/2006/relationships/image" Target="media/image68.png" Id="rId82" /><Relationship Type="http://schemas.openxmlformats.org/officeDocument/2006/relationships/image" Target="media/image76.png" Id="rId90" /><Relationship Type="http://schemas.openxmlformats.org/officeDocument/2006/relationships/glossaryDocument" Target="glossary/document.xml" Id="rId95"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hyperlink" Target="https://github.com/OIV-NL-QGIS/QGIS_project/issues" TargetMode="External" Id="rId48" /><Relationship Type="http://schemas.openxmlformats.org/officeDocument/2006/relationships/image" Target="media/image43.png" Id="rId56"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image" Target="media/image64.png" Id="rId77"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image" Target="media/image59.png" Id="rId72" /><Relationship Type="http://schemas.openxmlformats.org/officeDocument/2006/relationships/hyperlink" Target="https://docs.qgis.org/2.8/en/docs/user_manual/plugins/plugins_georeferencer.html" TargetMode="External" Id="rId80" /><Relationship Type="http://schemas.openxmlformats.org/officeDocument/2006/relationships/image" Target="media/image71.png" Id="rId85" /><Relationship Type="http://schemas.openxmlformats.org/officeDocument/2006/relationships/footer" Target="footer2.xml" Id="rId93"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46.png" Id="rId59" /><Relationship Type="http://schemas.openxmlformats.org/officeDocument/2006/relationships/image" Target="media/image54.png" Id="rId67"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image" Target="media/image69.png" Id="rId83" /><Relationship Type="http://schemas.openxmlformats.org/officeDocument/2006/relationships/image" Target="media/image74.png" Id="rId88" /><Relationship Type="http://schemas.openxmlformats.org/officeDocument/2006/relationships/footer" Target="footer1.xml" Id="rId91" /><Relationship Type="http://schemas.openxmlformats.org/officeDocument/2006/relationships/theme" Target="theme/theme1.xm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hyperlink" Target="https://geonovum.github.io/IMROI/" TargetMode="External" Id="rId49" /><Relationship Type="http://schemas.openxmlformats.org/officeDocument/2006/relationships/image" Target="media/image44.png"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0.png" Id="rId73" /><Relationship Type="http://schemas.openxmlformats.org/officeDocument/2006/relationships/image" Target="media/image65.png" Id="rId78" /><Relationship Type="http://schemas.openxmlformats.org/officeDocument/2006/relationships/image" Target="media/image67.png" Id="rId81" /><Relationship Type="http://schemas.openxmlformats.org/officeDocument/2006/relationships/image" Target="media/image72.png" Id="rId86" /><Relationship Type="http://schemas.openxmlformats.org/officeDocument/2006/relationships/fontTable" Target="fontTable.xml" Id="rId94" /><Relationship Type="http://schemas.openxmlformats.org/officeDocument/2006/relationships/customXml" Target="../customXml/item4.xml" Id="rId4" /><Relationship Type="http://schemas.openxmlformats.org/officeDocument/2006/relationships/footnotes" Target="footnotes.xml" Id="rId9" /></Relationships>
</file>

<file path=word/_rels/footer2.xml.rels><?xml version="1.0" encoding="UTF-8" standalone="yes"?>
<Relationships xmlns="http://schemas.openxmlformats.org/package/2006/relationships"><Relationship Id="rId1"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7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A2130E932B94AD88EDB8057508B502F"/>
        <w:category>
          <w:name w:val="Algemeen"/>
          <w:gallery w:val="placeholder"/>
        </w:category>
        <w:types>
          <w:type w:val="bbPlcHdr"/>
        </w:types>
        <w:behaviors>
          <w:behavior w:val="content"/>
        </w:behaviors>
        <w:guid w:val="{378C329D-229A-436A-8346-2285EF51BBB9}"/>
      </w:docPartPr>
      <w:docPartBody>
        <w:p w:rsidR="00F424C3" w:rsidRDefault="00F424C3" w:rsidP="00F424C3">
          <w:pPr>
            <w:pStyle w:val="FA2130E932B94AD88EDB8057508B502F"/>
          </w:pPr>
          <w:r w:rsidRPr="00D535F2">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hyphenationZone w:val="425"/>
  <w:characterSpacingControl w:val="doNotCompress"/>
  <w:compat>
    <w:useFELayout/>
    <w:compatSetting w:name="compatibilityMode" w:uri="http://schemas.microsoft.com/office/word" w:val="12"/>
  </w:compat>
  <w:rsids>
    <w:rsidRoot w:val="00F424C3"/>
    <w:rsid w:val="005D5DB0"/>
    <w:rsid w:val="005F35F6"/>
    <w:rsid w:val="00BB6C67"/>
    <w:rsid w:val="00F424C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9A8005DFA7FE47DB9856045E7EAD9C9F">
    <w:name w:val="9A8005DFA7FE47DB9856045E7EAD9C9F"/>
    <w:rsid w:val="00F424C3"/>
  </w:style>
  <w:style w:type="paragraph" w:customStyle="1" w:styleId="055753B6B4D14F4D8BD5AF95927EFAA6">
    <w:name w:val="055753B6B4D14F4D8BD5AF95927EFAA6"/>
    <w:rsid w:val="00F424C3"/>
  </w:style>
  <w:style w:type="paragraph" w:customStyle="1" w:styleId="DF930B1770D94492884F569A7B5B02BA">
    <w:name w:val="DF930B1770D94492884F569A7B5B02BA"/>
    <w:rsid w:val="00F424C3"/>
  </w:style>
  <w:style w:type="paragraph" w:customStyle="1" w:styleId="C2C376AADDA842FF87FDF84B9E4F1DB8">
    <w:name w:val="C2C376AADDA842FF87FDF84B9E4F1DB8"/>
    <w:rsid w:val="00F424C3"/>
  </w:style>
  <w:style w:type="paragraph" w:customStyle="1" w:styleId="77BA75378B9E4D17A9F9AE81B7202888">
    <w:name w:val="77BA75378B9E4D17A9F9AE81B7202888"/>
    <w:rsid w:val="00F424C3"/>
  </w:style>
  <w:style w:type="paragraph" w:customStyle="1" w:styleId="E447DD8BDD5D4D45BBF3815666F8A4F7">
    <w:name w:val="E447DD8BDD5D4D45BBF3815666F8A4F7"/>
    <w:rsid w:val="00F424C3"/>
  </w:style>
  <w:style w:type="paragraph" w:customStyle="1" w:styleId="0A2A750E1B29410C957A1FADC85AB16D">
    <w:name w:val="0A2A750E1B29410C957A1FADC85AB16D"/>
    <w:rsid w:val="00F424C3"/>
  </w:style>
  <w:style w:type="paragraph" w:customStyle="1" w:styleId="3EC8C4875657478288A09A60F840DAEA">
    <w:name w:val="3EC8C4875657478288A09A60F840DAEA"/>
    <w:rsid w:val="00F424C3"/>
  </w:style>
  <w:style w:type="paragraph" w:customStyle="1" w:styleId="DC801ACFD15C4E9D8FE3A6499BE1EEEE">
    <w:name w:val="DC801ACFD15C4E9D8FE3A6499BE1EEEE"/>
    <w:rsid w:val="00F424C3"/>
  </w:style>
  <w:style w:type="paragraph" w:customStyle="1" w:styleId="0FB3FF214B664E32AEDE6D874F70FE43">
    <w:name w:val="0FB3FF214B664E32AEDE6D874F70FE43"/>
    <w:rsid w:val="00F424C3"/>
  </w:style>
  <w:style w:type="paragraph" w:customStyle="1" w:styleId="EA9A573CEBC44853A1BDCADCC5BE2E83">
    <w:name w:val="EA9A573CEBC44853A1BDCADCC5BE2E83"/>
    <w:rsid w:val="00F424C3"/>
  </w:style>
  <w:style w:type="paragraph" w:customStyle="1" w:styleId="E00606BBF2B54DF5954642B88D360C7D">
    <w:name w:val="E00606BBF2B54DF5954642B88D360C7D"/>
    <w:rsid w:val="00F424C3"/>
  </w:style>
  <w:style w:type="paragraph" w:customStyle="1" w:styleId="E1AD67E968D84DE198BC06816AA725D5">
    <w:name w:val="E1AD67E968D84DE198BC06816AA725D5"/>
    <w:rsid w:val="00F424C3"/>
  </w:style>
  <w:style w:type="paragraph" w:customStyle="1" w:styleId="66F0B148B72B42A0B827E6BB39A34410">
    <w:name w:val="66F0B148B72B42A0B827E6BB39A34410"/>
    <w:rsid w:val="00F424C3"/>
  </w:style>
  <w:style w:type="paragraph" w:customStyle="1" w:styleId="FA2130E932B94AD88EDB8057508B502F">
    <w:name w:val="FA2130E932B94AD88EDB8057508B502F"/>
    <w:rsid w:val="00F424C3"/>
  </w:style>
  <w:style w:type="paragraph" w:customStyle="1" w:styleId="B3813439A21942A2A3A8BDB8CEB2B286">
    <w:name w:val="B3813439A21942A2A3A8BDB8CEB2B286"/>
    <w:rsid w:val="00F424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b66fc06d-c077-4610-aca9-69160b5dc5cc" xsi:nil="true"/>
    <lcf76f155ced4ddcb4097134ff3c332f xmlns="c772dacb-cbfc-4d91-b0c0-30e80a748cb9">
      <Terms xmlns="http://schemas.microsoft.com/office/infopath/2007/PartnerControls"/>
    </lcf76f155ced4ddcb4097134ff3c332f>
    <Concept xmlns="c772dacb-cbfc-4d91-b0c0-30e80a748cb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9AF93545CED64B81475E7623D6E1FC" ma:contentTypeVersion="15" ma:contentTypeDescription="Een nieuw document maken." ma:contentTypeScope="" ma:versionID="a60eaa34c9a3c7c242c849c67d122c02">
  <xsd:schema xmlns:xsd="http://www.w3.org/2001/XMLSchema" xmlns:xs="http://www.w3.org/2001/XMLSchema" xmlns:p="http://schemas.microsoft.com/office/2006/metadata/properties" xmlns:ns2="c772dacb-cbfc-4d91-b0c0-30e80a748cb9" xmlns:ns3="b66fc06d-c077-4610-aca9-69160b5dc5cc" targetNamespace="http://schemas.microsoft.com/office/2006/metadata/properties" ma:root="true" ma:fieldsID="fcf5a78f0b7903e120ceb61255e8a817" ns2:_="" ns3:_="">
    <xsd:import namespace="c772dacb-cbfc-4d91-b0c0-30e80a748cb9"/>
    <xsd:import namespace="b66fc06d-c077-4610-aca9-69160b5dc5cc"/>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MediaServiceLocation" minOccurs="0"/>
                <xsd:element ref="ns2:Conce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72dacb-cbfc-4d91-b0c0-30e80a748c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Afbeeldingtags" ma:readOnly="false" ma:fieldId="{5cf76f15-5ced-4ddc-b409-7134ff3c332f}" ma:taxonomyMulti="true" ma:sspId="0d18642f-4ba5-41d4-979c-f49a06e6ffa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Concept" ma:index="21" nillable="true" ma:displayName="Concept" ma:description="Concept, nog geen vastgestelde versie" ma:format="Dropdown" ma:internalName="Concep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6fc06d-c077-4610-aca9-69160b5dc5cc"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f39c4f4c-4b67-43cd-9bb4-4acd07905ea0}" ma:internalName="TaxCatchAll" ma:showField="CatchAllData" ma:web="b66fc06d-c077-4610-aca9-69160b5dc5cc">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FFB7B-7AAF-4C80-8A95-EE26427F310D}">
  <ds:schemaRefs>
    <ds:schemaRef ds:uri="http://purl.org/dc/terms/"/>
    <ds:schemaRef ds:uri="http://schemas.microsoft.com/office/infopath/2007/PartnerControls"/>
    <ds:schemaRef ds:uri="http://schemas.microsoft.com/office/2006/documentManagement/types"/>
    <ds:schemaRef ds:uri="http://schemas.openxmlformats.org/package/2006/metadata/core-properties"/>
    <ds:schemaRef ds:uri="c772dacb-cbfc-4d91-b0c0-30e80a748cb9"/>
    <ds:schemaRef ds:uri="b66fc06d-c077-4610-aca9-69160b5dc5cc"/>
    <ds:schemaRef ds:uri="http://purl.org/dc/elements/1.1/"/>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B21F752F-F8B1-4411-8221-6E472D943B14}">
  <ds:schemaRefs>
    <ds:schemaRef ds:uri="http://schemas.microsoft.com/sharepoint/v3/contenttype/forms"/>
  </ds:schemaRefs>
</ds:datastoreItem>
</file>

<file path=customXml/itemProps3.xml><?xml version="1.0" encoding="utf-8"?>
<ds:datastoreItem xmlns:ds="http://schemas.openxmlformats.org/officeDocument/2006/customXml" ds:itemID="{C273EF70-B82E-4B06-937C-C7D4B29482E7}"/>
</file>

<file path=customXml/itemProps4.xml><?xml version="1.0" encoding="utf-8"?>
<ds:datastoreItem xmlns:ds="http://schemas.openxmlformats.org/officeDocument/2006/customXml" ds:itemID="{59BC727A-2D43-4FE5-8D25-B8B9DA9BA13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Veiligheidsregio Fryslan</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Handleiding Q-Gis OIV Plug-in</dc:title>
  <dc:subject/>
  <dc:creator>irene.vanderzwan@vrk.nl</dc:creator>
  <keywords/>
  <lastModifiedBy>Irene van der Zwan</lastModifiedBy>
  <revision>275</revision>
  <dcterms:created xsi:type="dcterms:W3CDTF">2021-02-19T08:51:00.0000000Z</dcterms:created>
  <dcterms:modified xsi:type="dcterms:W3CDTF">2023-02-22T08:40:14.4975796Z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0x0101009B9AF93545CED64B81475E7623D6E1FC</vt:lpwstr>
  </property>
  <property fmtid="{D5CDD505-2E9C-101B-9397-08002B2CF9AE}" pid="3" name="MediaServiceImageTags">
    <vt:lpwstr/>
  </property>
</Properties>
</file>